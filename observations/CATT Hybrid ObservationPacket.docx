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people.xml" ContentType="application/vnd.openxmlformats-officedocument.wordprocessingml.people+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4A43D30" w14:textId="45E454C7" w:rsidR="00FC17D8" w:rsidRDefault="00CF7A3D" w:rsidP="00CF7A3D">
      <w:pPr>
        <w:pStyle w:val="Title"/>
        <w:jc w:val="center"/>
      </w:pPr>
      <w:r>
        <w:t>Class Observations: Why and How to Observe Classes</w:t>
      </w:r>
    </w:p>
    <w:p w14:paraId="4F1ED197" w14:textId="77777777" w:rsidR="00FC17D8" w:rsidRDefault="00FC17D8"/>
    <w:p w14:paraId="6C5B7F12" w14:textId="77777777" w:rsidR="00FC17D8" w:rsidRDefault="00CF7A3D">
      <w:pPr>
        <w:pStyle w:val="TOCHeading"/>
      </w:pPr>
      <w:r>
        <w:t>Contents</w:t>
      </w:r>
    </w:p>
    <w:p w14:paraId="05E561A2" w14:textId="77777777" w:rsidR="00DB011F" w:rsidRDefault="00DB011F">
      <w:pPr>
        <w:pStyle w:val="TOC1"/>
        <w:tabs>
          <w:tab w:val="right" w:leader="dot" w:pos="9350"/>
        </w:tabs>
        <w:rPr>
          <w:rFonts w:eastAsiaTheme="minorEastAsia"/>
          <w:noProof/>
          <w:sz w:val="24"/>
          <w:szCs w:val="24"/>
          <w:lang w:eastAsia="ja-JP"/>
        </w:rPr>
      </w:pPr>
      <w:r>
        <w:fldChar w:fldCharType="begin"/>
      </w:r>
      <w:r>
        <w:instrText xml:space="preserve"> TOC \o "1-3" </w:instrText>
      </w:r>
      <w:r>
        <w:fldChar w:fldCharType="separate"/>
      </w:r>
      <w:r>
        <w:rPr>
          <w:noProof/>
        </w:rPr>
        <w:t>Class Observations as a Springboard for Reflection</w:t>
      </w:r>
      <w:r>
        <w:rPr>
          <w:noProof/>
        </w:rPr>
        <w:tab/>
      </w:r>
      <w:r>
        <w:rPr>
          <w:noProof/>
        </w:rPr>
        <w:fldChar w:fldCharType="begin"/>
      </w:r>
      <w:r>
        <w:rPr>
          <w:noProof/>
        </w:rPr>
        <w:instrText xml:space="preserve"> PAGEREF _Toc345676901 \h </w:instrText>
      </w:r>
      <w:r>
        <w:rPr>
          <w:noProof/>
        </w:rPr>
      </w:r>
      <w:r>
        <w:rPr>
          <w:noProof/>
        </w:rPr>
        <w:fldChar w:fldCharType="separate"/>
      </w:r>
      <w:r>
        <w:rPr>
          <w:noProof/>
        </w:rPr>
        <w:t>2</w:t>
      </w:r>
      <w:r>
        <w:rPr>
          <w:noProof/>
        </w:rPr>
        <w:fldChar w:fldCharType="end"/>
      </w:r>
    </w:p>
    <w:p w14:paraId="4BDF2485" w14:textId="77777777" w:rsidR="00DB011F" w:rsidRDefault="00DB011F">
      <w:pPr>
        <w:pStyle w:val="TOC1"/>
        <w:tabs>
          <w:tab w:val="right" w:leader="dot" w:pos="9350"/>
        </w:tabs>
        <w:rPr>
          <w:rFonts w:eastAsiaTheme="minorEastAsia"/>
          <w:noProof/>
          <w:sz w:val="24"/>
          <w:szCs w:val="24"/>
          <w:lang w:eastAsia="ja-JP"/>
        </w:rPr>
      </w:pPr>
      <w:r>
        <w:rPr>
          <w:noProof/>
        </w:rPr>
        <w:t>Your Class Observation Schedule during CATT</w:t>
      </w:r>
      <w:r>
        <w:rPr>
          <w:noProof/>
        </w:rPr>
        <w:tab/>
      </w:r>
      <w:r>
        <w:rPr>
          <w:noProof/>
        </w:rPr>
        <w:fldChar w:fldCharType="begin"/>
      </w:r>
      <w:r>
        <w:rPr>
          <w:noProof/>
        </w:rPr>
        <w:instrText xml:space="preserve"> PAGEREF _Toc345676902 \h </w:instrText>
      </w:r>
      <w:r>
        <w:rPr>
          <w:noProof/>
        </w:rPr>
      </w:r>
      <w:r>
        <w:rPr>
          <w:noProof/>
        </w:rPr>
        <w:fldChar w:fldCharType="separate"/>
      </w:r>
      <w:r>
        <w:rPr>
          <w:noProof/>
        </w:rPr>
        <w:t>2</w:t>
      </w:r>
      <w:r>
        <w:rPr>
          <w:noProof/>
        </w:rPr>
        <w:fldChar w:fldCharType="end"/>
      </w:r>
    </w:p>
    <w:p w14:paraId="4A88E3A6" w14:textId="77777777" w:rsidR="00DB011F" w:rsidRDefault="00DB011F">
      <w:pPr>
        <w:pStyle w:val="TOC1"/>
        <w:tabs>
          <w:tab w:val="right" w:leader="dot" w:pos="9350"/>
        </w:tabs>
        <w:rPr>
          <w:rFonts w:eastAsiaTheme="minorEastAsia"/>
          <w:noProof/>
          <w:sz w:val="24"/>
          <w:szCs w:val="24"/>
          <w:lang w:eastAsia="ja-JP"/>
        </w:rPr>
      </w:pPr>
      <w:r>
        <w:rPr>
          <w:noProof/>
        </w:rPr>
        <w:t>Signing Up for MOOCs (Massive Open Online Courses)</w:t>
      </w:r>
      <w:r>
        <w:rPr>
          <w:noProof/>
        </w:rPr>
        <w:tab/>
      </w:r>
      <w:r>
        <w:rPr>
          <w:noProof/>
        </w:rPr>
        <w:fldChar w:fldCharType="begin"/>
      </w:r>
      <w:r>
        <w:rPr>
          <w:noProof/>
        </w:rPr>
        <w:instrText xml:space="preserve"> PAGEREF _Toc345676903 \h </w:instrText>
      </w:r>
      <w:r>
        <w:rPr>
          <w:noProof/>
        </w:rPr>
      </w:r>
      <w:r>
        <w:rPr>
          <w:noProof/>
        </w:rPr>
        <w:fldChar w:fldCharType="separate"/>
      </w:r>
      <w:r>
        <w:rPr>
          <w:noProof/>
        </w:rPr>
        <w:t>3</w:t>
      </w:r>
      <w:r>
        <w:rPr>
          <w:noProof/>
        </w:rPr>
        <w:fldChar w:fldCharType="end"/>
      </w:r>
    </w:p>
    <w:p w14:paraId="00922F46" w14:textId="77777777" w:rsidR="00DB011F" w:rsidRDefault="00DB011F">
      <w:pPr>
        <w:pStyle w:val="TOC2"/>
        <w:tabs>
          <w:tab w:val="right" w:leader="dot" w:pos="9350"/>
        </w:tabs>
        <w:rPr>
          <w:rFonts w:eastAsiaTheme="minorEastAsia"/>
          <w:noProof/>
          <w:sz w:val="24"/>
          <w:szCs w:val="24"/>
          <w:lang w:eastAsia="ja-JP"/>
        </w:rPr>
      </w:pPr>
      <w:r>
        <w:rPr>
          <w:noProof/>
        </w:rPr>
        <w:t>Signing up for Udacity</w:t>
      </w:r>
      <w:r>
        <w:rPr>
          <w:noProof/>
        </w:rPr>
        <w:tab/>
      </w:r>
      <w:r>
        <w:rPr>
          <w:noProof/>
        </w:rPr>
        <w:fldChar w:fldCharType="begin"/>
      </w:r>
      <w:r>
        <w:rPr>
          <w:noProof/>
        </w:rPr>
        <w:instrText xml:space="preserve"> PAGEREF _Toc345676904 \h </w:instrText>
      </w:r>
      <w:r>
        <w:rPr>
          <w:noProof/>
        </w:rPr>
      </w:r>
      <w:r>
        <w:rPr>
          <w:noProof/>
        </w:rPr>
        <w:fldChar w:fldCharType="separate"/>
      </w:r>
      <w:r>
        <w:rPr>
          <w:noProof/>
        </w:rPr>
        <w:t>4</w:t>
      </w:r>
      <w:r>
        <w:rPr>
          <w:noProof/>
        </w:rPr>
        <w:fldChar w:fldCharType="end"/>
      </w:r>
    </w:p>
    <w:p w14:paraId="032C4D5A" w14:textId="77777777" w:rsidR="00DB011F" w:rsidRDefault="00DB011F">
      <w:pPr>
        <w:pStyle w:val="TOC2"/>
        <w:tabs>
          <w:tab w:val="right" w:leader="dot" w:pos="9350"/>
        </w:tabs>
        <w:rPr>
          <w:rFonts w:eastAsiaTheme="minorEastAsia"/>
          <w:noProof/>
          <w:sz w:val="24"/>
          <w:szCs w:val="24"/>
          <w:lang w:eastAsia="ja-JP"/>
        </w:rPr>
      </w:pPr>
      <w:r>
        <w:rPr>
          <w:noProof/>
        </w:rPr>
        <w:t>Signing up for Khan Academy</w:t>
      </w:r>
      <w:r>
        <w:rPr>
          <w:noProof/>
        </w:rPr>
        <w:tab/>
      </w:r>
      <w:r>
        <w:rPr>
          <w:noProof/>
        </w:rPr>
        <w:fldChar w:fldCharType="begin"/>
      </w:r>
      <w:r>
        <w:rPr>
          <w:noProof/>
        </w:rPr>
        <w:instrText xml:space="preserve"> PAGEREF _Toc345676905 \h </w:instrText>
      </w:r>
      <w:r>
        <w:rPr>
          <w:noProof/>
        </w:rPr>
      </w:r>
      <w:r>
        <w:rPr>
          <w:noProof/>
        </w:rPr>
        <w:fldChar w:fldCharType="separate"/>
      </w:r>
      <w:r>
        <w:rPr>
          <w:noProof/>
        </w:rPr>
        <w:t>10</w:t>
      </w:r>
      <w:r>
        <w:rPr>
          <w:noProof/>
        </w:rPr>
        <w:fldChar w:fldCharType="end"/>
      </w:r>
    </w:p>
    <w:p w14:paraId="55A01CA9" w14:textId="77777777" w:rsidR="00DB011F" w:rsidRDefault="00DB011F">
      <w:pPr>
        <w:pStyle w:val="TOC2"/>
        <w:tabs>
          <w:tab w:val="right" w:leader="dot" w:pos="9350"/>
        </w:tabs>
        <w:rPr>
          <w:rFonts w:eastAsiaTheme="minorEastAsia"/>
          <w:noProof/>
          <w:sz w:val="24"/>
          <w:szCs w:val="24"/>
          <w:lang w:eastAsia="ja-JP"/>
        </w:rPr>
      </w:pPr>
      <w:r>
        <w:rPr>
          <w:noProof/>
        </w:rPr>
        <w:t>Signing up for FutureLearn</w:t>
      </w:r>
      <w:r>
        <w:rPr>
          <w:noProof/>
        </w:rPr>
        <w:tab/>
      </w:r>
      <w:r>
        <w:rPr>
          <w:noProof/>
        </w:rPr>
        <w:fldChar w:fldCharType="begin"/>
      </w:r>
      <w:r>
        <w:rPr>
          <w:noProof/>
        </w:rPr>
        <w:instrText xml:space="preserve"> PAGEREF _Toc345676906 \h </w:instrText>
      </w:r>
      <w:r>
        <w:rPr>
          <w:noProof/>
        </w:rPr>
      </w:r>
      <w:r>
        <w:rPr>
          <w:noProof/>
        </w:rPr>
        <w:fldChar w:fldCharType="separate"/>
      </w:r>
      <w:r>
        <w:rPr>
          <w:noProof/>
        </w:rPr>
        <w:t>14</w:t>
      </w:r>
      <w:r>
        <w:rPr>
          <w:noProof/>
        </w:rPr>
        <w:fldChar w:fldCharType="end"/>
      </w:r>
    </w:p>
    <w:p w14:paraId="7A784FC0" w14:textId="77777777" w:rsidR="00DB011F" w:rsidRDefault="00DB011F">
      <w:pPr>
        <w:pStyle w:val="TOC2"/>
        <w:tabs>
          <w:tab w:val="right" w:leader="dot" w:pos="9350"/>
        </w:tabs>
        <w:rPr>
          <w:rFonts w:eastAsiaTheme="minorEastAsia"/>
          <w:noProof/>
          <w:sz w:val="24"/>
          <w:szCs w:val="24"/>
          <w:lang w:eastAsia="ja-JP"/>
        </w:rPr>
      </w:pPr>
      <w:r>
        <w:rPr>
          <w:noProof/>
        </w:rPr>
        <w:t>Signing up for Coursera</w:t>
      </w:r>
      <w:r>
        <w:rPr>
          <w:noProof/>
        </w:rPr>
        <w:tab/>
      </w:r>
      <w:r>
        <w:rPr>
          <w:noProof/>
        </w:rPr>
        <w:fldChar w:fldCharType="begin"/>
      </w:r>
      <w:r>
        <w:rPr>
          <w:noProof/>
        </w:rPr>
        <w:instrText xml:space="preserve"> PAGEREF _Toc345676907 \h </w:instrText>
      </w:r>
      <w:r>
        <w:rPr>
          <w:noProof/>
        </w:rPr>
      </w:r>
      <w:r>
        <w:rPr>
          <w:noProof/>
        </w:rPr>
        <w:fldChar w:fldCharType="separate"/>
      </w:r>
      <w:r>
        <w:rPr>
          <w:noProof/>
        </w:rPr>
        <w:t>21</w:t>
      </w:r>
      <w:r>
        <w:rPr>
          <w:noProof/>
        </w:rPr>
        <w:fldChar w:fldCharType="end"/>
      </w:r>
    </w:p>
    <w:p w14:paraId="74986DDC" w14:textId="77777777" w:rsidR="00DB011F" w:rsidRDefault="00DB011F">
      <w:pPr>
        <w:pStyle w:val="TOC2"/>
        <w:tabs>
          <w:tab w:val="right" w:leader="dot" w:pos="9350"/>
        </w:tabs>
        <w:rPr>
          <w:rFonts w:eastAsiaTheme="minorEastAsia"/>
          <w:noProof/>
          <w:sz w:val="24"/>
          <w:szCs w:val="24"/>
          <w:lang w:eastAsia="ja-JP"/>
        </w:rPr>
      </w:pPr>
      <w:r>
        <w:rPr>
          <w:noProof/>
        </w:rPr>
        <w:t>Signing up for EdX</w:t>
      </w:r>
      <w:r>
        <w:rPr>
          <w:noProof/>
        </w:rPr>
        <w:tab/>
      </w:r>
      <w:r>
        <w:rPr>
          <w:noProof/>
        </w:rPr>
        <w:fldChar w:fldCharType="begin"/>
      </w:r>
      <w:r>
        <w:rPr>
          <w:noProof/>
        </w:rPr>
        <w:instrText xml:space="preserve"> PAGEREF _Toc345676908 \h </w:instrText>
      </w:r>
      <w:r>
        <w:rPr>
          <w:noProof/>
        </w:rPr>
      </w:r>
      <w:r>
        <w:rPr>
          <w:noProof/>
        </w:rPr>
        <w:fldChar w:fldCharType="separate"/>
      </w:r>
      <w:r>
        <w:rPr>
          <w:noProof/>
        </w:rPr>
        <w:t>26</w:t>
      </w:r>
      <w:r>
        <w:rPr>
          <w:noProof/>
        </w:rPr>
        <w:fldChar w:fldCharType="end"/>
      </w:r>
    </w:p>
    <w:p w14:paraId="16BB8D88" w14:textId="77777777" w:rsidR="00DB011F" w:rsidRDefault="00DB011F">
      <w:pPr>
        <w:pStyle w:val="TOC1"/>
        <w:tabs>
          <w:tab w:val="right" w:leader="dot" w:pos="9350"/>
        </w:tabs>
        <w:rPr>
          <w:rFonts w:eastAsiaTheme="minorEastAsia"/>
          <w:noProof/>
          <w:sz w:val="24"/>
          <w:szCs w:val="24"/>
          <w:lang w:eastAsia="ja-JP"/>
        </w:rPr>
      </w:pPr>
      <w:r>
        <w:rPr>
          <w:noProof/>
        </w:rPr>
        <w:t>Finding Lectures Online</w:t>
      </w:r>
      <w:r>
        <w:rPr>
          <w:noProof/>
        </w:rPr>
        <w:tab/>
      </w:r>
      <w:r>
        <w:rPr>
          <w:noProof/>
        </w:rPr>
        <w:fldChar w:fldCharType="begin"/>
      </w:r>
      <w:r>
        <w:rPr>
          <w:noProof/>
        </w:rPr>
        <w:instrText xml:space="preserve"> PAGEREF _Toc345676909 \h </w:instrText>
      </w:r>
      <w:r>
        <w:rPr>
          <w:noProof/>
        </w:rPr>
      </w:r>
      <w:r>
        <w:rPr>
          <w:noProof/>
        </w:rPr>
        <w:fldChar w:fldCharType="separate"/>
      </w:r>
      <w:r>
        <w:rPr>
          <w:noProof/>
        </w:rPr>
        <w:t>29</w:t>
      </w:r>
      <w:r>
        <w:rPr>
          <w:noProof/>
        </w:rPr>
        <w:fldChar w:fldCharType="end"/>
      </w:r>
    </w:p>
    <w:p w14:paraId="027834C5" w14:textId="6EA4EEC4" w:rsidR="00FC17D8" w:rsidRDefault="00DB011F">
      <w:r>
        <w:fldChar w:fldCharType="end"/>
      </w:r>
      <w:bookmarkStart w:id="0" w:name="_GoBack"/>
      <w:bookmarkEnd w:id="0"/>
    </w:p>
    <w:p w14:paraId="588D0E5B" w14:textId="77777777" w:rsidR="00FC17D8" w:rsidRDefault="00CF7A3D">
      <w:r>
        <w:br w:type="page"/>
      </w:r>
    </w:p>
    <w:p w14:paraId="366C9A05" w14:textId="77777777" w:rsidR="00FC17D8" w:rsidRDefault="00FC17D8"/>
    <w:p w14:paraId="236D1FCC" w14:textId="6C676567" w:rsidR="00CF7A3D" w:rsidRDefault="00CF7A3D">
      <w:pPr>
        <w:pStyle w:val="Heading1"/>
      </w:pPr>
      <w:bookmarkStart w:id="1" w:name="_Toc345676901"/>
      <w:r>
        <w:t>Class Observations as a Springboard for Reflection</w:t>
      </w:r>
      <w:bookmarkEnd w:id="1"/>
    </w:p>
    <w:p w14:paraId="63952989" w14:textId="77777777" w:rsidR="00CF7A3D" w:rsidRDefault="00CF7A3D" w:rsidP="00CF7A3D"/>
    <w:p w14:paraId="55AA0B31" w14:textId="200A7F67" w:rsidR="00CF7A3D" w:rsidRPr="00662314" w:rsidRDefault="00CF7A3D" w:rsidP="00CF7A3D">
      <w:pPr>
        <w:rPr>
          <w:sz w:val="24"/>
          <w:szCs w:val="24"/>
        </w:rPr>
      </w:pPr>
      <w:r w:rsidRPr="00662314">
        <w:rPr>
          <w:sz w:val="24"/>
          <w:szCs w:val="24"/>
        </w:rPr>
        <w:t>Observing classes in your field can allow you to get ideas for teaching, reflect on your past teaching pra</w:t>
      </w:r>
      <w:r w:rsidR="0076020D" w:rsidRPr="00662314">
        <w:rPr>
          <w:sz w:val="24"/>
          <w:szCs w:val="24"/>
        </w:rPr>
        <w:t xml:space="preserve">ctices and motivations, and help you make conscious plans for future teaching.  </w:t>
      </w:r>
    </w:p>
    <w:p w14:paraId="4DC64418" w14:textId="105C914D" w:rsidR="0076020D" w:rsidRPr="00662314" w:rsidRDefault="0076020D" w:rsidP="00CF7A3D">
      <w:pPr>
        <w:rPr>
          <w:sz w:val="24"/>
          <w:szCs w:val="24"/>
        </w:rPr>
      </w:pPr>
      <w:r w:rsidRPr="00662314">
        <w:rPr>
          <w:sz w:val="24"/>
          <w:szCs w:val="24"/>
        </w:rPr>
        <w:t>You can focus your observations and reflections on a wide variety of areas, such as:</w:t>
      </w:r>
    </w:p>
    <w:p w14:paraId="4A2F36F7" w14:textId="1196F52C" w:rsidR="0076020D" w:rsidRPr="00662314" w:rsidRDefault="0076020D" w:rsidP="0076020D">
      <w:pPr>
        <w:pStyle w:val="ListParagraph"/>
        <w:numPr>
          <w:ilvl w:val="0"/>
          <w:numId w:val="12"/>
        </w:numPr>
      </w:pPr>
      <w:r w:rsidRPr="00662314">
        <w:t>Student-teacher rapport</w:t>
      </w:r>
    </w:p>
    <w:p w14:paraId="1BF498CF" w14:textId="5F9B0F25" w:rsidR="0076020D" w:rsidRPr="00662314" w:rsidRDefault="0076020D" w:rsidP="0076020D">
      <w:pPr>
        <w:pStyle w:val="ListParagraph"/>
        <w:numPr>
          <w:ilvl w:val="0"/>
          <w:numId w:val="12"/>
        </w:numPr>
      </w:pPr>
      <w:r w:rsidRPr="00662314">
        <w:t>Student involvement in the classroom</w:t>
      </w:r>
    </w:p>
    <w:p w14:paraId="674866C2" w14:textId="6936E113" w:rsidR="0076020D" w:rsidRPr="00662314" w:rsidRDefault="0076020D" w:rsidP="0076020D">
      <w:pPr>
        <w:pStyle w:val="ListParagraph"/>
        <w:numPr>
          <w:ilvl w:val="0"/>
          <w:numId w:val="12"/>
        </w:numPr>
      </w:pPr>
      <w:r w:rsidRPr="00662314">
        <w:t>Use of technology in the classroom</w:t>
      </w:r>
    </w:p>
    <w:p w14:paraId="5AA0E325" w14:textId="5570F823" w:rsidR="0076020D" w:rsidRPr="00662314" w:rsidRDefault="0076020D" w:rsidP="0076020D">
      <w:pPr>
        <w:pStyle w:val="ListParagraph"/>
        <w:numPr>
          <w:ilvl w:val="0"/>
          <w:numId w:val="12"/>
        </w:numPr>
      </w:pPr>
      <w:r w:rsidRPr="00662314">
        <w:t>Use of English materials</w:t>
      </w:r>
    </w:p>
    <w:p w14:paraId="69EC35A6" w14:textId="0D2A49B9" w:rsidR="0076020D" w:rsidRPr="00662314" w:rsidRDefault="0076020D" w:rsidP="0076020D">
      <w:pPr>
        <w:pStyle w:val="ListParagraph"/>
        <w:numPr>
          <w:ilvl w:val="0"/>
          <w:numId w:val="12"/>
        </w:numPr>
      </w:pPr>
      <w:r w:rsidRPr="00662314">
        <w:t>Lecture style and techniques</w:t>
      </w:r>
    </w:p>
    <w:p w14:paraId="25D30077" w14:textId="7B086C29" w:rsidR="0076020D" w:rsidRPr="00662314" w:rsidRDefault="0076020D" w:rsidP="0076020D">
      <w:pPr>
        <w:pStyle w:val="ListParagraph"/>
        <w:numPr>
          <w:ilvl w:val="0"/>
          <w:numId w:val="12"/>
        </w:numPr>
      </w:pPr>
      <w:r w:rsidRPr="00662314">
        <w:t>Group work</w:t>
      </w:r>
    </w:p>
    <w:p w14:paraId="2A5AF62E" w14:textId="50BC53B7" w:rsidR="0076020D" w:rsidRPr="00662314" w:rsidRDefault="0076020D" w:rsidP="0076020D">
      <w:pPr>
        <w:pStyle w:val="ListParagraph"/>
        <w:numPr>
          <w:ilvl w:val="0"/>
          <w:numId w:val="12"/>
        </w:numPr>
      </w:pPr>
      <w:r w:rsidRPr="00662314">
        <w:t>Homework vs. classwork</w:t>
      </w:r>
    </w:p>
    <w:p w14:paraId="7EA3107C" w14:textId="4EE66194" w:rsidR="0076020D" w:rsidRPr="00662314" w:rsidRDefault="0076020D" w:rsidP="0076020D">
      <w:pPr>
        <w:pStyle w:val="ListParagraph"/>
        <w:numPr>
          <w:ilvl w:val="0"/>
          <w:numId w:val="12"/>
        </w:numPr>
      </w:pPr>
      <w:r w:rsidRPr="00662314">
        <w:t>Learner autonomy and responsibility</w:t>
      </w:r>
    </w:p>
    <w:p w14:paraId="63E47842" w14:textId="13272BCF" w:rsidR="0076020D" w:rsidRPr="00662314" w:rsidRDefault="0076020D" w:rsidP="0076020D">
      <w:pPr>
        <w:pStyle w:val="ListParagraph"/>
        <w:numPr>
          <w:ilvl w:val="0"/>
          <w:numId w:val="12"/>
        </w:numPr>
      </w:pPr>
      <w:r w:rsidRPr="00662314">
        <w:t xml:space="preserve">Use of </w:t>
      </w:r>
      <w:proofErr w:type="spellStart"/>
      <w:r w:rsidRPr="00662314">
        <w:t>powerpoints</w:t>
      </w:r>
      <w:proofErr w:type="spellEnd"/>
      <w:r w:rsidRPr="00662314">
        <w:t>, handouts, textbooks, etc. to structure lectures</w:t>
      </w:r>
    </w:p>
    <w:p w14:paraId="60C860AA" w14:textId="37F0BF96" w:rsidR="0076020D" w:rsidRPr="00662314" w:rsidRDefault="0076020D" w:rsidP="0076020D">
      <w:pPr>
        <w:pStyle w:val="ListParagraph"/>
        <w:numPr>
          <w:ilvl w:val="0"/>
          <w:numId w:val="12"/>
        </w:numPr>
      </w:pPr>
      <w:r w:rsidRPr="00662314">
        <w:t>Role of homework and assessment in the course</w:t>
      </w:r>
    </w:p>
    <w:p w14:paraId="02314A01" w14:textId="5EAF8938" w:rsidR="0076020D" w:rsidRDefault="0076020D" w:rsidP="0076020D">
      <w:pPr>
        <w:pStyle w:val="ListParagraph"/>
        <w:numPr>
          <w:ilvl w:val="0"/>
          <w:numId w:val="12"/>
        </w:numPr>
      </w:pPr>
      <w:r w:rsidRPr="00662314">
        <w:t>Writing on the board</w:t>
      </w:r>
    </w:p>
    <w:p w14:paraId="51AD026B" w14:textId="0C5D0D8E" w:rsidR="00405291" w:rsidRPr="00662314" w:rsidRDefault="00405291" w:rsidP="0076020D">
      <w:pPr>
        <w:pStyle w:val="ListParagraph"/>
        <w:numPr>
          <w:ilvl w:val="0"/>
          <w:numId w:val="12"/>
        </w:numPr>
      </w:pPr>
      <w:r>
        <w:t>Time management</w:t>
      </w:r>
    </w:p>
    <w:p w14:paraId="29F2B251" w14:textId="3FAC371C" w:rsidR="0076020D" w:rsidRPr="00662314" w:rsidRDefault="0076020D" w:rsidP="0076020D">
      <w:pPr>
        <w:pStyle w:val="ListParagraph"/>
        <w:numPr>
          <w:ilvl w:val="0"/>
          <w:numId w:val="12"/>
        </w:numPr>
      </w:pPr>
      <w:r w:rsidRPr="00662314">
        <w:t>Student note-taking practices</w:t>
      </w:r>
    </w:p>
    <w:p w14:paraId="0F30013D" w14:textId="2296DE40" w:rsidR="0076020D" w:rsidRPr="00662314" w:rsidRDefault="0076020D" w:rsidP="0076020D">
      <w:pPr>
        <w:pStyle w:val="ListParagraph"/>
        <w:numPr>
          <w:ilvl w:val="0"/>
          <w:numId w:val="12"/>
        </w:numPr>
      </w:pPr>
      <w:r w:rsidRPr="00662314">
        <w:t>Training in academic skills</w:t>
      </w:r>
    </w:p>
    <w:p w14:paraId="4CCAFE9E" w14:textId="61AC7027" w:rsidR="0076020D" w:rsidRPr="00662314" w:rsidRDefault="0076020D" w:rsidP="0076020D">
      <w:pPr>
        <w:pStyle w:val="ListParagraph"/>
        <w:numPr>
          <w:ilvl w:val="0"/>
          <w:numId w:val="12"/>
        </w:numPr>
      </w:pPr>
      <w:r w:rsidRPr="00662314">
        <w:t>Many more…</w:t>
      </w:r>
    </w:p>
    <w:p w14:paraId="2C699B65" w14:textId="1A4EB6BF" w:rsidR="00CF7A3D" w:rsidRDefault="00790912">
      <w:pPr>
        <w:pStyle w:val="Heading1"/>
      </w:pPr>
      <w:bookmarkStart w:id="2" w:name="_Toc345676902"/>
      <w:r>
        <w:t>Your Class Observation Schedule during CATT</w:t>
      </w:r>
      <w:bookmarkEnd w:id="2"/>
    </w:p>
    <w:p w14:paraId="30A8DD1A" w14:textId="77777777" w:rsidR="00790912" w:rsidRDefault="00790912" w:rsidP="00790912"/>
    <w:p w14:paraId="2E76B381" w14:textId="2FCF1D52" w:rsidR="00790912" w:rsidRPr="00662314" w:rsidRDefault="00790912" w:rsidP="00790912">
      <w:pPr>
        <w:rPr>
          <w:sz w:val="24"/>
          <w:szCs w:val="24"/>
        </w:rPr>
      </w:pPr>
      <w:r w:rsidRPr="00662314">
        <w:rPr>
          <w:sz w:val="24"/>
          <w:szCs w:val="24"/>
        </w:rPr>
        <w:t xml:space="preserve">You will observe classes in three ways during your CATT Program.  Instructions on how to find these three types of courses </w:t>
      </w:r>
      <w:r w:rsidR="00050014" w:rsidRPr="00662314">
        <w:rPr>
          <w:sz w:val="24"/>
          <w:szCs w:val="24"/>
        </w:rPr>
        <w:t xml:space="preserve">in your field or a related one </w:t>
      </w:r>
      <w:r w:rsidRPr="00662314">
        <w:rPr>
          <w:sz w:val="24"/>
          <w:szCs w:val="24"/>
        </w:rPr>
        <w:t>are below.</w:t>
      </w:r>
      <w:r w:rsidR="00CC45BE" w:rsidRPr="00662314">
        <w:rPr>
          <w:sz w:val="24"/>
          <w:szCs w:val="24"/>
        </w:rPr>
        <w:t xml:space="preserve">  In general, it is best to observe classes in your field, but you may choose to observe one or two classes outside of your field if you are curious about different approaches.</w:t>
      </w:r>
    </w:p>
    <w:p w14:paraId="28D2A879" w14:textId="0DCFA0D1" w:rsidR="00044F19" w:rsidRPr="00662314" w:rsidRDefault="00044F19" w:rsidP="00044F19">
      <w:pPr>
        <w:pStyle w:val="ListParagraph"/>
        <w:numPr>
          <w:ilvl w:val="0"/>
          <w:numId w:val="13"/>
        </w:numPr>
      </w:pPr>
      <w:r w:rsidRPr="00662314">
        <w:t>Signing Up for MOOCs:  Join a MOOC and begin following at</w:t>
      </w:r>
      <w:r w:rsidR="00880394">
        <w:t xml:space="preserve"> least one course in your field.</w:t>
      </w:r>
    </w:p>
    <w:p w14:paraId="216E5FE2" w14:textId="5B414B15" w:rsidR="00790912" w:rsidRDefault="00E44A06" w:rsidP="00790912">
      <w:pPr>
        <w:pStyle w:val="ListParagraph"/>
        <w:numPr>
          <w:ilvl w:val="0"/>
          <w:numId w:val="13"/>
        </w:numPr>
      </w:pPr>
      <w:r w:rsidRPr="00662314">
        <w:t xml:space="preserve">Finding Lectures Online:  </w:t>
      </w:r>
      <w:r w:rsidR="00790912" w:rsidRPr="00662314">
        <w:t>Choose some videos of classes to watch online</w:t>
      </w:r>
      <w:r w:rsidR="00880394">
        <w:t>.</w:t>
      </w:r>
    </w:p>
    <w:p w14:paraId="72FF3AF7" w14:textId="448602AD" w:rsidR="001B2591" w:rsidRPr="00662314" w:rsidRDefault="001B2591" w:rsidP="00790912">
      <w:pPr>
        <w:pStyle w:val="ListParagraph"/>
        <w:numPr>
          <w:ilvl w:val="0"/>
          <w:numId w:val="13"/>
        </w:numPr>
      </w:pPr>
      <w:r>
        <w:t>Observe a course face-to-face at the University of Arizona.</w:t>
      </w:r>
    </w:p>
    <w:p w14:paraId="45211FE8" w14:textId="68DDB303" w:rsidR="0010721A" w:rsidRDefault="0010721A">
      <w:pPr>
        <w:rPr>
          <w:rFonts w:asciiTheme="majorHAnsi" w:eastAsiaTheme="majorEastAsia" w:hAnsiTheme="majorHAnsi" w:cstheme="majorBidi"/>
          <w:color w:val="2E74B5"/>
          <w:sz w:val="32"/>
          <w:szCs w:val="32"/>
        </w:rPr>
      </w:pPr>
    </w:p>
    <w:p w14:paraId="1DCE4D56" w14:textId="5FE6D179" w:rsidR="002B72B6" w:rsidRDefault="002B72B6">
      <w:pPr>
        <w:pStyle w:val="Heading1"/>
      </w:pPr>
      <w:bookmarkStart w:id="3" w:name="_Toc345676903"/>
      <w:r>
        <w:lastRenderedPageBreak/>
        <w:t>Signing Up for MOOCs (Massive Open Online Courses)</w:t>
      </w:r>
      <w:bookmarkEnd w:id="3"/>
    </w:p>
    <w:p w14:paraId="508E5FBB" w14:textId="77777777" w:rsidR="00107FEC" w:rsidRDefault="00107FEC" w:rsidP="00107FEC"/>
    <w:p w14:paraId="6BBE92A8" w14:textId="66EFE113" w:rsidR="002B72B6" w:rsidRPr="00B519F7" w:rsidRDefault="0010721A" w:rsidP="00107FEC">
      <w:pPr>
        <w:rPr>
          <w:i/>
          <w:sz w:val="28"/>
          <w:szCs w:val="28"/>
        </w:rPr>
      </w:pPr>
      <w:r w:rsidRPr="00B519F7">
        <w:rPr>
          <w:i/>
          <w:sz w:val="28"/>
          <w:szCs w:val="28"/>
        </w:rPr>
        <w:t xml:space="preserve">Schedule:  Join a MOOC and follow it throughout </w:t>
      </w:r>
      <w:del w:id="4" w:author="Jenny" w:date="2016-12-08T09:58:00Z">
        <w:r w:rsidRPr="00B519F7" w:rsidDel="00D71362">
          <w:rPr>
            <w:i/>
            <w:sz w:val="28"/>
            <w:szCs w:val="28"/>
          </w:rPr>
          <w:delText xml:space="preserve">the four weeks of </w:delText>
        </w:r>
      </w:del>
      <w:r w:rsidRPr="00B519F7">
        <w:rPr>
          <w:i/>
          <w:sz w:val="28"/>
          <w:szCs w:val="28"/>
        </w:rPr>
        <w:t xml:space="preserve">CATT.  </w:t>
      </w:r>
      <w:r w:rsidR="00107FEC" w:rsidRPr="00B519F7">
        <w:rPr>
          <w:i/>
          <w:sz w:val="28"/>
          <w:szCs w:val="28"/>
        </w:rPr>
        <w:t>Ask instructors and colleagues if you experience difficulties with this. It will be helpful for you to reflect on your learning process for this kind of technology to empathize with students.</w:t>
      </w:r>
    </w:p>
    <w:p w14:paraId="201C8C13" w14:textId="77777777" w:rsidR="0023219C" w:rsidRDefault="0023219C" w:rsidP="00107FEC"/>
    <w:p w14:paraId="56AD2633" w14:textId="6F2FCF48" w:rsidR="00891856" w:rsidRPr="00891856" w:rsidRDefault="00891856" w:rsidP="00107FEC">
      <w:pPr>
        <w:rPr>
          <w:sz w:val="24"/>
          <w:szCs w:val="24"/>
        </w:rPr>
      </w:pPr>
      <w:r w:rsidRPr="00891856">
        <w:rPr>
          <w:sz w:val="24"/>
          <w:szCs w:val="24"/>
        </w:rPr>
        <w:t>MOOCs (Massive Open Online Courses) are online classes in a wide variety of fields that require registration, but are often free.  At times, the course is free, but if you wish to have a certificate stating that you completed all requirements satisfactorily, you must pay for that.  As instructors, they can be useful places to build vocabulary in your field in English, to seek alternative ways to explain concepts, or to get ideas about what kinds of materials to use and how to use them.</w:t>
      </w:r>
      <w:r w:rsidR="00E7383B">
        <w:rPr>
          <w:sz w:val="24"/>
          <w:szCs w:val="24"/>
        </w:rPr>
        <w:t xml:space="preserve"> You may also choose to suggest or require your students to enroll in courses related to yours.</w:t>
      </w:r>
    </w:p>
    <w:p w14:paraId="4B9F5AAD" w14:textId="77777777" w:rsidR="00891856" w:rsidRPr="00891856" w:rsidRDefault="00891856" w:rsidP="00107FEC">
      <w:pPr>
        <w:rPr>
          <w:sz w:val="24"/>
          <w:szCs w:val="24"/>
        </w:rPr>
      </w:pPr>
    </w:p>
    <w:p w14:paraId="02367532" w14:textId="2C03D957" w:rsidR="0023219C" w:rsidRPr="00891856" w:rsidRDefault="0023219C" w:rsidP="00107FEC">
      <w:pPr>
        <w:rPr>
          <w:sz w:val="24"/>
          <w:szCs w:val="24"/>
        </w:rPr>
      </w:pPr>
      <w:r w:rsidRPr="00891856">
        <w:rPr>
          <w:sz w:val="24"/>
          <w:szCs w:val="24"/>
        </w:rPr>
        <w:t>Instructions for joining the following MOOCs are below:</w:t>
      </w:r>
    </w:p>
    <w:p w14:paraId="7E3AACCB" w14:textId="6DBA977E" w:rsidR="0023219C" w:rsidRPr="00891856" w:rsidRDefault="0023219C" w:rsidP="0023219C">
      <w:pPr>
        <w:pStyle w:val="ListParagraph"/>
        <w:numPr>
          <w:ilvl w:val="0"/>
          <w:numId w:val="14"/>
        </w:numPr>
      </w:pPr>
      <w:proofErr w:type="spellStart"/>
      <w:r w:rsidRPr="00891856">
        <w:t>Udacity</w:t>
      </w:r>
      <w:proofErr w:type="spellEnd"/>
    </w:p>
    <w:p w14:paraId="55064CBB" w14:textId="431FF4E1" w:rsidR="0023219C" w:rsidRPr="00891856" w:rsidRDefault="0023219C" w:rsidP="0023219C">
      <w:pPr>
        <w:pStyle w:val="ListParagraph"/>
        <w:numPr>
          <w:ilvl w:val="0"/>
          <w:numId w:val="14"/>
        </w:numPr>
      </w:pPr>
      <w:r w:rsidRPr="00891856">
        <w:t>Khan Academy</w:t>
      </w:r>
    </w:p>
    <w:p w14:paraId="2A52BCC1" w14:textId="3D974BE0" w:rsidR="0023219C" w:rsidRPr="00891856" w:rsidRDefault="0023219C" w:rsidP="0023219C">
      <w:pPr>
        <w:pStyle w:val="ListParagraph"/>
        <w:numPr>
          <w:ilvl w:val="0"/>
          <w:numId w:val="14"/>
        </w:numPr>
      </w:pPr>
      <w:r w:rsidRPr="00891856">
        <w:t>Future Learn</w:t>
      </w:r>
    </w:p>
    <w:p w14:paraId="3C02417E" w14:textId="6175B7BB" w:rsidR="0023219C" w:rsidRPr="00891856" w:rsidRDefault="0023219C" w:rsidP="0023219C">
      <w:pPr>
        <w:pStyle w:val="ListParagraph"/>
        <w:numPr>
          <w:ilvl w:val="0"/>
          <w:numId w:val="14"/>
        </w:numPr>
      </w:pPr>
      <w:proofErr w:type="spellStart"/>
      <w:r w:rsidRPr="00891856">
        <w:t>Coursera</w:t>
      </w:r>
      <w:proofErr w:type="spellEnd"/>
    </w:p>
    <w:p w14:paraId="7046A6B1" w14:textId="7C165C45" w:rsidR="0023219C" w:rsidRPr="00891856" w:rsidRDefault="0023219C" w:rsidP="0023219C">
      <w:pPr>
        <w:pStyle w:val="ListParagraph"/>
        <w:numPr>
          <w:ilvl w:val="0"/>
          <w:numId w:val="14"/>
        </w:numPr>
      </w:pPr>
      <w:proofErr w:type="spellStart"/>
      <w:r w:rsidRPr="00891856">
        <w:t>EdX</w:t>
      </w:r>
      <w:proofErr w:type="spellEnd"/>
    </w:p>
    <w:p w14:paraId="2D93D586" w14:textId="0E79A513" w:rsidR="00FC17D8" w:rsidRDefault="00CF7A3D" w:rsidP="007A66E5">
      <w:pPr>
        <w:pStyle w:val="Heading2"/>
      </w:pPr>
      <w:r>
        <w:br w:type="page"/>
      </w:r>
      <w:bookmarkStart w:id="5" w:name="_Toc345676904"/>
      <w:r>
        <w:lastRenderedPageBreak/>
        <w:t xml:space="preserve">Signing up for </w:t>
      </w:r>
      <w:proofErr w:type="spellStart"/>
      <w:r>
        <w:t>Udacity</w:t>
      </w:r>
      <w:bookmarkEnd w:id="5"/>
      <w:proofErr w:type="spellEnd"/>
    </w:p>
    <w:p w14:paraId="1B7331C6" w14:textId="77777777" w:rsidR="00FC17D8" w:rsidRDefault="00DB011F">
      <w:hyperlink r:id="rId9" w:history="1">
        <w:r w:rsidR="00CF7A3D">
          <w:rPr>
            <w:rStyle w:val="Hyperlink"/>
          </w:rPr>
          <w:t>https://www.udacity.com/</w:t>
        </w:r>
      </w:hyperlink>
      <w:r w:rsidR="00CF7A3D">
        <w:t xml:space="preserve"> </w:t>
      </w:r>
    </w:p>
    <w:p w14:paraId="2D494655" w14:textId="26FF14F8" w:rsidR="00FC17D8" w:rsidRDefault="00231A24">
      <w:pPr>
        <w:keepNext/>
      </w:pPr>
      <w:r>
        <w:rPr>
          <w:noProof/>
        </w:rPr>
        <mc:AlternateContent>
          <mc:Choice Requires="wps">
            <w:drawing>
              <wp:anchor distT="0" distB="0" distL="114300" distR="114300" simplePos="0" relativeHeight="251643904" behindDoc="0" locked="0" layoutInCell="1" allowOverlap="1" wp14:anchorId="1CAFC8B5" wp14:editId="680BC7DB">
                <wp:simplePos x="0" y="0"/>
                <wp:positionH relativeFrom="column">
                  <wp:posOffset>0</wp:posOffset>
                </wp:positionH>
                <wp:positionV relativeFrom="paragraph">
                  <wp:posOffset>0</wp:posOffset>
                </wp:positionV>
                <wp:extent cx="635000" cy="635000"/>
                <wp:effectExtent l="9525" t="9525" r="12700" b="12700"/>
                <wp:wrapNone/>
                <wp:docPr id="28" name="AutoShape 29" hidden="1"/>
                <wp:cNvGraphicFramePr>
                  <a:graphicFrameLocks xmlns:a="http://schemas.openxmlformats.org/drawingml/2006/main" noSelect="1"/>
                </wp:cNvGraphicFramePr>
                <a:graphic xmlns:a="http://schemas.openxmlformats.org/drawingml/2006/main">
                  <a:graphicData uri="http://schemas.microsoft.com/office/word/2010/wordprocessingShape">
                    <wps:wsp>
                      <wps:cNvCnPr>
                        <a:cxnSpLocks noSelect="1" noChangeShapeType="1"/>
                      </wps:cNvCnPr>
                      <wps:spPr bwMode="auto">
                        <a:xfrm>
                          <a:off x="0" y="0"/>
                          <a:ext cx="635000" cy="635000"/>
                        </a:xfrm>
                        <a:prstGeom prst="straightConnector1">
                          <a:avLst/>
                        </a:prstGeom>
                        <a:noFill/>
                        <a:ln w="9525">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shapetype w14:anchorId="3723A4BB" id="_x0000_t32" coordsize="21600,21600" o:spt="32" o:oned="t" path="m,l21600,21600e" filled="f">
                <v:path arrowok="t" fillok="f" o:connecttype="none"/>
                <o:lock v:ext="edit" shapetype="t"/>
              </v:shapetype>
              <v:shape id="AutoShape 29" o:spid="_x0000_s1026" type="#_x0000_t32" style="position:absolute;margin-left:0;margin-top:0;width:50pt;height:50pt;z-index:25164390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">
                <o:lock v:ext="edit" selection="t"/>
              </v:shape>
            </w:pict>
          </mc:Fallback>
        </mc:AlternateContent>
      </w:r>
      <w:r>
        <w:rPr>
          <w:noProof/>
        </w:rPr>
        <mc:AlternateContent>
          <mc:Choice Requires="wps">
            <w:drawing>
              <wp:anchor distT="0" distB="0" distL="0" distR="0" simplePos="0" relativeHeight="251644928" behindDoc="0" locked="0" layoutInCell="1" allowOverlap="1" wp14:anchorId="1EB39B14" wp14:editId="6CCDDCB0">
                <wp:simplePos x="0" y="0"/>
                <wp:positionH relativeFrom="column">
                  <wp:posOffset>5915025</wp:posOffset>
                </wp:positionH>
                <wp:positionV relativeFrom="paragraph">
                  <wp:posOffset>132715</wp:posOffset>
                </wp:positionV>
                <wp:extent cx="352425" cy="161925"/>
                <wp:effectExtent l="85725" t="132080" r="38100" b="39370"/>
                <wp:wrapNone/>
                <wp:docPr id="27" name="10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352425" cy="161925"/>
                        </a:xfrm>
                        <a:prstGeom prst="straightConnector1">
                          <a:avLst/>
                        </a:prstGeom>
                        <a:noFill/>
                        <a:ln w="63500">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shape w14:anchorId="024DD2AE" id="1027" o:spid="_x0000_s1026" type="#_x0000_t32" style="position:absolute;margin-left:465.75pt;margin-top:10.45pt;width:27.75pt;height:12.75pt;flip:x y;z-index:251644928;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" strokeweight="5pt">
                <v:stroke endarrow="block" joinstyle="miter"/>
              </v:shape>
            </w:pict>
          </mc:Fallback>
        </mc:AlternateContent>
      </w:r>
      <w:r w:rsidR="00CF7A3D">
        <w:rPr>
          <w:noProof/>
        </w:rPr>
        <w:drawing>
          <wp:inline distT="0" distB="0" distL="0" distR="0" wp14:anchorId="6B510124" wp14:editId="1DA5A8BB">
            <wp:extent cx="5943600" cy="2793365"/>
            <wp:effectExtent l="0" t="0" r="0" b="6985"/>
            <wp:docPr id="1028"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pic:cNvPicPr/>
                  </pic:nvPicPr>
                  <pic:blipFill rotWithShape="1">
                    <a:blip r:embed="rId10" cstate="print">
                      <a:extLst>
                        <a:ext uri="{28A0092B-C50C-407E-A947-70E740481C1C}">
                          <a14:useLocalDpi xmlns:a14="http://schemas.microsoft.com/office/drawing/2010/main" val="0"/>
                        </a:ext>
                      </a:extLst>
                    </a:blip>
                    <a:srcRect/>
                    <a:stretch>
                      <a:fillRect/>
                    </a:stretch>
                  </pic:blipFill>
                  <pic:spPr>
                    <a:xfrm>
                      <a:off x="0" y="0"/>
                      <a:ext cx="5943600" cy="2793365"/>
                    </a:xfrm>
                    <a:prstGeom prst="rect">
                      <a:avLst/>
                    </a:prstGeom>
                  </pic:spPr>
                </pic:pic>
              </a:graphicData>
            </a:graphic>
          </wp:inline>
        </w:drawing>
      </w:r>
    </w:p>
    <w:p w14:paraId="6F1BF6B4" w14:textId="77777777" w:rsidR="00FC17D8" w:rsidRDefault="00CF7A3D">
      <w:pPr>
        <w:pStyle w:val="Caption"/>
      </w:pPr>
      <w:r>
        <w:t xml:space="preserve">Picture </w:t>
      </w:r>
      <w:r w:rsidR="00DB011F">
        <w:fldChar w:fldCharType="begin"/>
      </w:r>
      <w:r w:rsidR="00DB011F">
        <w:instrText xml:space="preserve"> SEQ Picture \* ARABIC </w:instrText>
      </w:r>
      <w:r w:rsidR="00DB011F">
        <w:fldChar w:fldCharType="separate"/>
      </w:r>
      <w:r w:rsidR="007151C6">
        <w:rPr>
          <w:noProof/>
        </w:rPr>
        <w:t>1</w:t>
      </w:r>
      <w:r w:rsidR="00DB011F">
        <w:rPr>
          <w:noProof/>
        </w:rPr>
        <w:fldChar w:fldCharType="end"/>
      </w:r>
      <w:r>
        <w:t xml:space="preserve">: </w:t>
      </w:r>
      <w:proofErr w:type="spellStart"/>
      <w:r>
        <w:t>Udacity</w:t>
      </w:r>
      <w:proofErr w:type="spellEnd"/>
      <w:r>
        <w:t xml:space="preserve"> home page</w:t>
      </w:r>
    </w:p>
    <w:p w14:paraId="1ED450B4" w14:textId="77777777" w:rsidR="00FC17D8" w:rsidRDefault="00CF7A3D">
      <w:proofErr w:type="spellStart"/>
      <w:r>
        <w:t>Udacity</w:t>
      </w:r>
      <w:proofErr w:type="spellEnd"/>
      <w:r>
        <w:t xml:space="preserve"> is a gathering of MOOCs, or </w:t>
      </w:r>
      <w:r>
        <w:rPr>
          <w:u w:val="single"/>
        </w:rPr>
        <w:t>M</w:t>
      </w:r>
      <w:r>
        <w:t xml:space="preserve">assive </w:t>
      </w:r>
      <w:r>
        <w:rPr>
          <w:u w:val="single"/>
        </w:rPr>
        <w:t>O</w:t>
      </w:r>
      <w:r>
        <w:t xml:space="preserve">pen </w:t>
      </w:r>
      <w:r>
        <w:rPr>
          <w:u w:val="single"/>
        </w:rPr>
        <w:t>O</w:t>
      </w:r>
      <w:r>
        <w:t xml:space="preserve">nline </w:t>
      </w:r>
      <w:r>
        <w:rPr>
          <w:u w:val="single"/>
        </w:rPr>
        <w:t>C</w:t>
      </w:r>
      <w:r>
        <w:t>ourses. A MOOC is generally designed by a university or other organization, and available to anyone who has an interest in the topic. Some MOOCs offer the opportunity to take the course for credit or certification for an extra fee, but generally a MOOC does not charge for basic course materials like videos, handouts, discussion boards, and similar features. MOOCs are available on a wide variety of topics, so you will probably find one related to your field of interest.</w:t>
      </w:r>
    </w:p>
    <w:p w14:paraId="5228BFDD" w14:textId="77777777" w:rsidR="00FC17D8" w:rsidRDefault="00CF7A3D">
      <w:r>
        <w:t xml:space="preserve">Signing up for </w:t>
      </w:r>
      <w:proofErr w:type="spellStart"/>
      <w:r>
        <w:t>Udacity</w:t>
      </w:r>
      <w:proofErr w:type="spellEnd"/>
      <w:r>
        <w:t xml:space="preserve"> is straightforward. You supply your name, an email address, and choose a password.</w:t>
      </w:r>
    </w:p>
    <w:p w14:paraId="00555D27" w14:textId="77777777" w:rsidR="00FC17D8" w:rsidRDefault="00FC17D8"/>
    <w:p w14:paraId="65E348CE" w14:textId="12CC53CF" w:rsidR="00FC17D8" w:rsidRDefault="00231A24">
      <w:pPr>
        <w:keepNext/>
        <w:jc w:val="center"/>
      </w:pPr>
      <w:r>
        <w:rPr>
          <w:noProof/>
        </w:rPr>
        <w:lastRenderedPageBreak/>
        <mc:AlternateContent>
          <mc:Choice Requires="wps">
            <w:drawing>
              <wp:anchor distT="0" distB="0" distL="0" distR="0" simplePos="0" relativeHeight="251645952" behindDoc="0" locked="0" layoutInCell="1" allowOverlap="1" wp14:anchorId="7746E213" wp14:editId="3A48B81F">
                <wp:simplePos x="0" y="0"/>
                <wp:positionH relativeFrom="column">
                  <wp:posOffset>5019675</wp:posOffset>
                </wp:positionH>
                <wp:positionV relativeFrom="paragraph">
                  <wp:posOffset>2247900</wp:posOffset>
                </wp:positionV>
                <wp:extent cx="352425" cy="161925"/>
                <wp:effectExtent l="85725" t="133350" r="38100" b="38100"/>
                <wp:wrapNone/>
                <wp:docPr id="26" name="10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352425" cy="161925"/>
                        </a:xfrm>
                        <a:prstGeom prst="straightConnector1">
                          <a:avLst/>
                        </a:prstGeom>
                        <a:noFill/>
                        <a:ln w="63500">
                          <a:solidFill>
                            <a:srgbClr val="44546A"/>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shape w14:anchorId="6EFB0238" id="1029" o:spid="_x0000_s1026" type="#_x0000_t32" style="position:absolute;margin-left:395.25pt;margin-top:177pt;width:27.75pt;height:12.75pt;flip:x y;z-index:251645952;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" strokecolor="#44546a" strokeweight="5pt">
                <v:stroke endarrow="block" joinstyle="miter"/>
              </v:shape>
            </w:pict>
          </mc:Fallback>
        </mc:AlternateContent>
      </w:r>
      <w:r w:rsidR="00CF7A3D">
        <w:rPr>
          <w:noProof/>
        </w:rPr>
        <w:drawing>
          <wp:inline distT="0" distB="0" distL="0" distR="0" wp14:anchorId="755BF26D" wp14:editId="637045CB">
            <wp:extent cx="4648200" cy="3132314"/>
            <wp:effectExtent l="0" t="0" r="0" b="0"/>
            <wp:docPr id="1030"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pic:cNvPicPr/>
                  </pic:nvPicPr>
                  <pic:blipFill rotWithShape="1">
                    <a:blip r:embed="rId11" cstate="print">
                      <a:extLst>
                        <a:ext uri="{28A0092B-C50C-407E-A947-70E740481C1C}">
                          <a14:useLocalDpi xmlns:a14="http://schemas.microsoft.com/office/drawing/2010/main" val="0"/>
                        </a:ext>
                      </a:extLst>
                    </a:blip>
                    <a:srcRect/>
                    <a:stretch>
                      <a:fillRect/>
                    </a:stretch>
                  </pic:blipFill>
                  <pic:spPr>
                    <a:xfrm>
                      <a:off x="0" y="0"/>
                      <a:ext cx="4648200" cy="3132314"/>
                    </a:xfrm>
                    <a:prstGeom prst="rect">
                      <a:avLst/>
                    </a:prstGeom>
                  </pic:spPr>
                </pic:pic>
              </a:graphicData>
            </a:graphic>
          </wp:inline>
        </w:drawing>
      </w:r>
    </w:p>
    <w:p w14:paraId="5B6CE40C" w14:textId="77777777" w:rsidR="00FC17D8" w:rsidRDefault="00CF7A3D">
      <w:pPr>
        <w:pStyle w:val="Caption"/>
      </w:pPr>
      <w:r>
        <w:t xml:space="preserve">Picture </w:t>
      </w:r>
      <w:r w:rsidR="00DB011F">
        <w:fldChar w:fldCharType="begin"/>
      </w:r>
      <w:r w:rsidR="00DB011F">
        <w:instrText xml:space="preserve"> SEQ Picture \* ARABIC </w:instrText>
      </w:r>
      <w:r w:rsidR="00DB011F">
        <w:fldChar w:fldCharType="separate"/>
      </w:r>
      <w:r w:rsidR="007151C6">
        <w:rPr>
          <w:noProof/>
        </w:rPr>
        <w:t>2</w:t>
      </w:r>
      <w:r w:rsidR="00DB011F">
        <w:rPr>
          <w:noProof/>
        </w:rPr>
        <w:fldChar w:fldCharType="end"/>
      </w:r>
      <w:r>
        <w:t xml:space="preserve">: Signing up for </w:t>
      </w:r>
      <w:proofErr w:type="spellStart"/>
      <w:r>
        <w:t>Udacity</w:t>
      </w:r>
      <w:proofErr w:type="spellEnd"/>
    </w:p>
    <w:p w14:paraId="7B758715" w14:textId="77777777" w:rsidR="00FC17D8" w:rsidRDefault="00CF7A3D">
      <w:r>
        <w:t>Your first step is to create an account. From the home page, then click on “Sign Up.” You will need to supply your name, an email address, and create a password. Then you will click the next “Sign Up” button.</w:t>
      </w:r>
    </w:p>
    <w:p w14:paraId="66CC31F4" w14:textId="00855D61" w:rsidR="00FC17D8" w:rsidRDefault="00231A24">
      <w:pPr>
        <w:keepNext/>
      </w:pPr>
      <w:r>
        <w:rPr>
          <w:noProof/>
        </w:rPr>
        <w:lastRenderedPageBreak/>
        <mc:AlternateContent>
          <mc:Choice Requires="wps">
            <w:drawing>
              <wp:anchor distT="0" distB="0" distL="0" distR="0" simplePos="0" relativeHeight="251646976" behindDoc="0" locked="0" layoutInCell="1" allowOverlap="1" wp14:anchorId="653262DF" wp14:editId="1CA85303">
                <wp:simplePos x="0" y="0"/>
                <wp:positionH relativeFrom="column">
                  <wp:posOffset>1123950</wp:posOffset>
                </wp:positionH>
                <wp:positionV relativeFrom="paragraph">
                  <wp:posOffset>1181100</wp:posOffset>
                </wp:positionV>
                <wp:extent cx="352425" cy="161925"/>
                <wp:effectExtent l="85725" t="133350" r="38100" b="38100"/>
                <wp:wrapNone/>
                <wp:docPr id="25" name="10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352425" cy="161925"/>
                        </a:xfrm>
                        <a:prstGeom prst="straightConnector1">
                          <a:avLst/>
                        </a:prstGeom>
                        <a:noFill/>
                        <a:ln w="63500">
                          <a:solidFill>
                            <a:srgbClr val="44546A"/>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shape w14:anchorId="4BB6B68A" id="1031" o:spid="_x0000_s1026" type="#_x0000_t32" style="position:absolute;margin-left:88.5pt;margin-top:93pt;width:27.75pt;height:12.75pt;flip:x y;z-index:251646976;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" strokecolor="#44546a" strokeweight="5pt">
                <v:stroke endarrow="block" joinstyle="miter"/>
              </v:shape>
            </w:pict>
          </mc:Fallback>
        </mc:AlternateContent>
      </w:r>
      <w:r w:rsidR="00CF7A3D">
        <w:rPr>
          <w:noProof/>
        </w:rPr>
        <w:drawing>
          <wp:inline distT="0" distB="0" distL="0" distR="0" wp14:anchorId="5907F4F4" wp14:editId="214D1CB8">
            <wp:extent cx="5943600" cy="4701540"/>
            <wp:effectExtent l="0" t="0" r="0" b="3810"/>
            <wp:docPr id="1032"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pic:cNvPicPr/>
                  </pic:nvPicPr>
                  <pic:blipFill rotWithShape="1">
                    <a:blip r:embed="rId12" cstate="print">
                      <a:extLst>
                        <a:ext uri="{28A0092B-C50C-407E-A947-70E740481C1C}">
                          <a14:useLocalDpi xmlns:a14="http://schemas.microsoft.com/office/drawing/2010/main" val="0"/>
                        </a:ext>
                      </a:extLst>
                    </a:blip>
                    <a:srcRect/>
                    <a:stretch>
                      <a:fillRect/>
                    </a:stretch>
                  </pic:blipFill>
                  <pic:spPr>
                    <a:xfrm>
                      <a:off x="0" y="0"/>
                      <a:ext cx="5943600" cy="4701540"/>
                    </a:xfrm>
                    <a:prstGeom prst="rect">
                      <a:avLst/>
                    </a:prstGeom>
                  </pic:spPr>
                </pic:pic>
              </a:graphicData>
            </a:graphic>
          </wp:inline>
        </w:drawing>
      </w:r>
    </w:p>
    <w:p w14:paraId="42A54B43" w14:textId="77777777" w:rsidR="00FC17D8" w:rsidRDefault="00CF7A3D">
      <w:pPr>
        <w:pStyle w:val="Caption"/>
      </w:pPr>
      <w:r>
        <w:t xml:space="preserve">Picture </w:t>
      </w:r>
      <w:r w:rsidR="00DB011F">
        <w:fldChar w:fldCharType="begin"/>
      </w:r>
      <w:r w:rsidR="00DB011F">
        <w:instrText xml:space="preserve"> SEQ Picture \* ARABIC </w:instrText>
      </w:r>
      <w:r w:rsidR="00DB011F">
        <w:fldChar w:fldCharType="separate"/>
      </w:r>
      <w:r w:rsidR="007151C6">
        <w:rPr>
          <w:noProof/>
        </w:rPr>
        <w:t>3</w:t>
      </w:r>
      <w:r w:rsidR="00DB011F">
        <w:rPr>
          <w:noProof/>
        </w:rPr>
        <w:fldChar w:fldCharType="end"/>
      </w:r>
      <w:r>
        <w:t>: Browsing for courses</w:t>
      </w:r>
    </w:p>
    <w:p w14:paraId="5A451936" w14:textId="77777777" w:rsidR="00FC17D8" w:rsidRDefault="00CF7A3D">
      <w:r>
        <w:t>Next, you will be able to browse the list of courses. You may want to narrow down search results by choosing a subject area on the left–hand side of the screen. Once you click the title of a specific course, you will be taken to the home page for that course.</w:t>
      </w:r>
    </w:p>
    <w:p w14:paraId="27E51E96" w14:textId="142762EB" w:rsidR="00FC17D8" w:rsidRDefault="00231A24">
      <w:pPr>
        <w:keepNext/>
      </w:pPr>
      <w:r>
        <w:rPr>
          <w:noProof/>
        </w:rPr>
        <w:lastRenderedPageBreak/>
        <mc:AlternateContent>
          <mc:Choice Requires="wps">
            <w:drawing>
              <wp:anchor distT="0" distB="0" distL="0" distR="0" simplePos="0" relativeHeight="251648000" behindDoc="0" locked="0" layoutInCell="1" allowOverlap="1" wp14:anchorId="26537DC9" wp14:editId="20CA839A">
                <wp:simplePos x="0" y="0"/>
                <wp:positionH relativeFrom="column">
                  <wp:posOffset>5743575</wp:posOffset>
                </wp:positionH>
                <wp:positionV relativeFrom="paragraph">
                  <wp:posOffset>3200400</wp:posOffset>
                </wp:positionV>
                <wp:extent cx="352425" cy="161925"/>
                <wp:effectExtent l="85725" t="133350" r="38100" b="38100"/>
                <wp:wrapNone/>
                <wp:docPr id="24" name="10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352425" cy="161925"/>
                        </a:xfrm>
                        <a:prstGeom prst="straightConnector1">
                          <a:avLst/>
                        </a:prstGeom>
                        <a:noFill/>
                        <a:ln w="63500">
                          <a:solidFill>
                            <a:srgbClr val="44546A"/>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shape w14:anchorId="722C45BB" id="1033" o:spid="_x0000_s1026" type="#_x0000_t32" style="position:absolute;margin-left:452.25pt;margin-top:252pt;width:27.75pt;height:12.75pt;flip:x y;z-index:251648000;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" strokecolor="#44546a" strokeweight="5pt">
                <v:stroke endarrow="block" joinstyle="miter"/>
              </v:shape>
            </w:pict>
          </mc:Fallback>
        </mc:AlternateContent>
      </w:r>
      <w:r w:rsidR="00CF7A3D">
        <w:rPr>
          <w:noProof/>
        </w:rPr>
        <w:drawing>
          <wp:inline distT="0" distB="0" distL="0" distR="0" wp14:anchorId="6C0D51AC" wp14:editId="56032287">
            <wp:extent cx="5943600" cy="4700905"/>
            <wp:effectExtent l="0" t="0" r="0" b="4445"/>
            <wp:docPr id="1034"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pic:cNvPicPr/>
                  </pic:nvPicPr>
                  <pic:blipFill rotWithShape="1">
                    <a:blip r:embed="rId13" cstate="print">
                      <a:extLst>
                        <a:ext uri="{28A0092B-C50C-407E-A947-70E740481C1C}">
                          <a14:useLocalDpi xmlns:a14="http://schemas.microsoft.com/office/drawing/2010/main" val="0"/>
                        </a:ext>
                      </a:extLst>
                    </a:blip>
                    <a:srcRect/>
                    <a:stretch>
                      <a:fillRect/>
                    </a:stretch>
                  </pic:blipFill>
                  <pic:spPr>
                    <a:xfrm>
                      <a:off x="0" y="0"/>
                      <a:ext cx="5943600" cy="4700905"/>
                    </a:xfrm>
                    <a:prstGeom prst="rect">
                      <a:avLst/>
                    </a:prstGeom>
                  </pic:spPr>
                </pic:pic>
              </a:graphicData>
            </a:graphic>
          </wp:inline>
        </w:drawing>
      </w:r>
    </w:p>
    <w:p w14:paraId="1BD31E89" w14:textId="77777777" w:rsidR="00FC17D8" w:rsidRDefault="00CF7A3D">
      <w:pPr>
        <w:pStyle w:val="Caption"/>
      </w:pPr>
      <w:r>
        <w:t xml:space="preserve">Picture </w:t>
      </w:r>
      <w:r w:rsidR="00DB011F">
        <w:fldChar w:fldCharType="begin"/>
      </w:r>
      <w:r w:rsidR="00DB011F">
        <w:instrText xml:space="preserve"> SEQ Picture \* ARABIC </w:instrText>
      </w:r>
      <w:r w:rsidR="00DB011F">
        <w:fldChar w:fldCharType="separate"/>
      </w:r>
      <w:r w:rsidR="007151C6">
        <w:rPr>
          <w:noProof/>
        </w:rPr>
        <w:t>4</w:t>
      </w:r>
      <w:r w:rsidR="00DB011F">
        <w:rPr>
          <w:noProof/>
        </w:rPr>
        <w:fldChar w:fldCharType="end"/>
      </w:r>
      <w:r>
        <w:t>: A typical course home page</w:t>
      </w:r>
    </w:p>
    <w:p w14:paraId="0D473089" w14:textId="77777777" w:rsidR="00FC17D8" w:rsidRDefault="00CF7A3D">
      <w:r>
        <w:t xml:space="preserve">From the course home page, you can join the course by clicking on the blue “Access Course Materials” button on the right-hand side of the screen. You do </w:t>
      </w:r>
      <w:r>
        <w:rPr>
          <w:b/>
        </w:rPr>
        <w:t>not</w:t>
      </w:r>
      <w:r>
        <w:t xml:space="preserve"> need to choose the button that </w:t>
      </w:r>
      <w:proofErr w:type="gramStart"/>
      <w:r>
        <w:t>says</w:t>
      </w:r>
      <w:proofErr w:type="gramEnd"/>
      <w:r>
        <w:t xml:space="preserve"> “Start free trial.” </w:t>
      </w:r>
    </w:p>
    <w:p w14:paraId="7F1DA52C" w14:textId="77777777" w:rsidR="00FC17D8" w:rsidRDefault="00FC17D8"/>
    <w:p w14:paraId="2F568C09" w14:textId="77777777" w:rsidR="00FC17D8" w:rsidRDefault="00FC17D8"/>
    <w:p w14:paraId="26470346" w14:textId="40A76EEA" w:rsidR="00FC17D8" w:rsidRDefault="00231A24">
      <w:pPr>
        <w:keepNext/>
      </w:pPr>
      <w:r>
        <w:rPr>
          <w:noProof/>
        </w:rPr>
        <w:lastRenderedPageBreak/>
        <mc:AlternateContent>
          <mc:Choice Requires="wps">
            <w:drawing>
              <wp:anchor distT="0" distB="0" distL="0" distR="0" simplePos="0" relativeHeight="251649024" behindDoc="0" locked="0" layoutInCell="1" allowOverlap="1" wp14:anchorId="51507660" wp14:editId="4A15C806">
                <wp:simplePos x="0" y="0"/>
                <wp:positionH relativeFrom="column">
                  <wp:posOffset>-257810</wp:posOffset>
                </wp:positionH>
                <wp:positionV relativeFrom="paragraph">
                  <wp:posOffset>723265</wp:posOffset>
                </wp:positionV>
                <wp:extent cx="342900" cy="257175"/>
                <wp:effectExtent l="37465" t="123190" r="105410" b="38735"/>
                <wp:wrapNone/>
                <wp:docPr id="23" name="10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342900" cy="257175"/>
                        </a:xfrm>
                        <a:prstGeom prst="straightConnector1">
                          <a:avLst/>
                        </a:prstGeom>
                        <a:noFill/>
                        <a:ln w="63500">
                          <a:solidFill>
                            <a:srgbClr val="44546A"/>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shape w14:anchorId="098D8BC1" id="1035" o:spid="_x0000_s1026" type="#_x0000_t32" style="position:absolute;margin-left:-20.3pt;margin-top:56.95pt;width:27pt;height:20.25pt;flip:y;z-index:251649024;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" strokecolor="#44546a" strokeweight="5pt">
                <v:stroke endarrow="block" joinstyle="miter"/>
              </v:shape>
            </w:pict>
          </mc:Fallback>
        </mc:AlternateContent>
      </w:r>
      <w:r w:rsidR="00CF7A3D">
        <w:rPr>
          <w:noProof/>
        </w:rPr>
        <w:drawing>
          <wp:inline distT="0" distB="0" distL="0" distR="0" wp14:anchorId="16DA18D8" wp14:editId="47F7D363">
            <wp:extent cx="5943600" cy="4431665"/>
            <wp:effectExtent l="0" t="0" r="0" b="6985"/>
            <wp:docPr id="1036"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pic:cNvPicPr/>
                  </pic:nvPicPr>
                  <pic:blipFill rotWithShape="1">
                    <a:blip r:embed="rId14" cstate="print">
                      <a:extLst>
                        <a:ext uri="{28A0092B-C50C-407E-A947-70E740481C1C}">
                          <a14:useLocalDpi xmlns:a14="http://schemas.microsoft.com/office/drawing/2010/main" val="0"/>
                        </a:ext>
                      </a:extLst>
                    </a:blip>
                    <a:srcRect/>
                    <a:stretch>
                      <a:fillRect/>
                    </a:stretch>
                  </pic:blipFill>
                  <pic:spPr>
                    <a:xfrm>
                      <a:off x="0" y="0"/>
                      <a:ext cx="5943600" cy="4431665"/>
                    </a:xfrm>
                    <a:prstGeom prst="rect">
                      <a:avLst/>
                    </a:prstGeom>
                  </pic:spPr>
                </pic:pic>
              </a:graphicData>
            </a:graphic>
          </wp:inline>
        </w:drawing>
      </w:r>
    </w:p>
    <w:p w14:paraId="0D554B48" w14:textId="77777777" w:rsidR="00FC17D8" w:rsidRDefault="00CF7A3D">
      <w:pPr>
        <w:pStyle w:val="Caption"/>
      </w:pPr>
      <w:r>
        <w:t xml:space="preserve">Picture </w:t>
      </w:r>
      <w:r w:rsidR="00DB011F">
        <w:fldChar w:fldCharType="begin"/>
      </w:r>
      <w:r w:rsidR="00DB011F">
        <w:instrText xml:space="preserve"> SEQ Pic</w:instrText>
      </w:r>
      <w:r w:rsidR="00DB011F">
        <w:instrText xml:space="preserve">ture \* ARABIC </w:instrText>
      </w:r>
      <w:r w:rsidR="00DB011F">
        <w:fldChar w:fldCharType="separate"/>
      </w:r>
      <w:r w:rsidR="007151C6">
        <w:rPr>
          <w:noProof/>
        </w:rPr>
        <w:t>5</w:t>
      </w:r>
      <w:r w:rsidR="00DB011F">
        <w:rPr>
          <w:noProof/>
        </w:rPr>
        <w:fldChar w:fldCharType="end"/>
      </w:r>
      <w:r>
        <w:t>: Course start page</w:t>
      </w:r>
    </w:p>
    <w:p w14:paraId="1C35BB23" w14:textId="77777777" w:rsidR="00FC17D8" w:rsidRDefault="00CF7A3D">
      <w:r>
        <w:t>To begin using course materials, select the “Dashboard” button.</w:t>
      </w:r>
    </w:p>
    <w:p w14:paraId="5458E71C" w14:textId="430D39DA" w:rsidR="00FC17D8" w:rsidRDefault="00231A24">
      <w:pPr>
        <w:keepNext/>
      </w:pPr>
      <w:r>
        <w:rPr>
          <w:noProof/>
        </w:rPr>
        <mc:AlternateContent>
          <mc:Choice Requires="wps">
            <w:drawing>
              <wp:anchor distT="0" distB="0" distL="0" distR="0" simplePos="0" relativeHeight="251650048" behindDoc="0" locked="0" layoutInCell="1" allowOverlap="1" wp14:anchorId="09754A4B" wp14:editId="07E04D96">
                <wp:simplePos x="0" y="0"/>
                <wp:positionH relativeFrom="column">
                  <wp:posOffset>2009775</wp:posOffset>
                </wp:positionH>
                <wp:positionV relativeFrom="paragraph">
                  <wp:posOffset>715010</wp:posOffset>
                </wp:positionV>
                <wp:extent cx="352425" cy="161925"/>
                <wp:effectExtent l="85725" t="134620" r="38100" b="36830"/>
                <wp:wrapNone/>
                <wp:docPr id="22" name="103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352425" cy="161925"/>
                        </a:xfrm>
                        <a:prstGeom prst="straightConnector1">
                          <a:avLst/>
                        </a:prstGeom>
                        <a:noFill/>
                        <a:ln w="63500">
                          <a:solidFill>
                            <a:srgbClr val="44546A"/>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shape w14:anchorId="4383FC8A" id="1037" o:spid="_x0000_s1026" type="#_x0000_t32" style="position:absolute;margin-left:158.25pt;margin-top:56.3pt;width:27.75pt;height:12.75pt;flip:x y;z-index:251650048;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" strokecolor="#44546a" strokeweight="5pt">
                <v:stroke endarrow="block" joinstyle="miter"/>
              </v:shape>
            </w:pict>
          </mc:Fallback>
        </mc:AlternateContent>
      </w:r>
      <w:r w:rsidR="00CF7A3D">
        <w:rPr>
          <w:noProof/>
        </w:rPr>
        <w:drawing>
          <wp:inline distT="0" distB="0" distL="0" distR="0" wp14:anchorId="73AFE41A" wp14:editId="3DCEB6E0">
            <wp:extent cx="5943600" cy="2677795"/>
            <wp:effectExtent l="0" t="0" r="0" b="8255"/>
            <wp:docPr id="1038"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pic:cNvPicPr/>
                  </pic:nvPicPr>
                  <pic:blipFill rotWithShape="1">
                    <a:blip r:embed="rId15" cstate="print">
                      <a:extLst>
                        <a:ext uri="{28A0092B-C50C-407E-A947-70E740481C1C}">
                          <a14:useLocalDpi xmlns:a14="http://schemas.microsoft.com/office/drawing/2010/main" val="0"/>
                        </a:ext>
                      </a:extLst>
                    </a:blip>
                    <a:srcRect/>
                    <a:stretch>
                      <a:fillRect/>
                    </a:stretch>
                  </pic:blipFill>
                  <pic:spPr>
                    <a:xfrm>
                      <a:off x="0" y="0"/>
                      <a:ext cx="5943600" cy="2677795"/>
                    </a:xfrm>
                    <a:prstGeom prst="rect">
                      <a:avLst/>
                    </a:prstGeom>
                  </pic:spPr>
                </pic:pic>
              </a:graphicData>
            </a:graphic>
          </wp:inline>
        </w:drawing>
      </w:r>
    </w:p>
    <w:p w14:paraId="71A6FC41" w14:textId="77777777" w:rsidR="00FC17D8" w:rsidRDefault="00CF7A3D">
      <w:pPr>
        <w:pStyle w:val="Caption"/>
      </w:pPr>
      <w:r>
        <w:t xml:space="preserve">Picture </w:t>
      </w:r>
      <w:r w:rsidR="00DB011F">
        <w:fldChar w:fldCharType="begin"/>
      </w:r>
      <w:r w:rsidR="00DB011F">
        <w:instrText xml:space="preserve"> SEQ Picture \* ARABIC </w:instrText>
      </w:r>
      <w:r w:rsidR="00DB011F">
        <w:fldChar w:fldCharType="separate"/>
      </w:r>
      <w:r w:rsidR="007151C6">
        <w:rPr>
          <w:noProof/>
        </w:rPr>
        <w:t>6</w:t>
      </w:r>
      <w:r w:rsidR="00DB011F">
        <w:rPr>
          <w:noProof/>
        </w:rPr>
        <w:fldChar w:fldCharType="end"/>
      </w:r>
      <w:r>
        <w:t>: Course syllabus &amp; materials</w:t>
      </w:r>
    </w:p>
    <w:p w14:paraId="2E2836B6" w14:textId="77777777" w:rsidR="00FC17D8" w:rsidRDefault="00CF7A3D">
      <w:r>
        <w:lastRenderedPageBreak/>
        <w:t xml:space="preserve">Depending upon the materials made available for the specific course, you may be able to view videos, read transcripts and notes, and/or participate in online discussions with other students. </w:t>
      </w:r>
    </w:p>
    <w:p w14:paraId="57C7A993" w14:textId="77777777" w:rsidR="00FC17D8" w:rsidRDefault="00FC17D8"/>
    <w:p w14:paraId="21C154DB" w14:textId="77777777" w:rsidR="00FC17D8" w:rsidRDefault="00FC17D8"/>
    <w:p w14:paraId="10E110FB" w14:textId="77777777" w:rsidR="00FC17D8" w:rsidRDefault="00FC17D8"/>
    <w:p w14:paraId="2555223C" w14:textId="77777777" w:rsidR="00FC17D8" w:rsidRDefault="00FC17D8"/>
    <w:p w14:paraId="4E0F225A" w14:textId="77777777" w:rsidR="00FC17D8" w:rsidRDefault="00CF7A3D">
      <w:r>
        <w:br w:type="page"/>
      </w:r>
    </w:p>
    <w:p w14:paraId="35A5A645" w14:textId="77777777" w:rsidR="00FC17D8" w:rsidRDefault="00CF7A3D" w:rsidP="007A66E5">
      <w:pPr>
        <w:pStyle w:val="Heading2"/>
      </w:pPr>
      <w:bookmarkStart w:id="6" w:name="_Toc345676905"/>
      <w:r>
        <w:lastRenderedPageBreak/>
        <w:t>Signing up for Khan Academy</w:t>
      </w:r>
      <w:bookmarkEnd w:id="6"/>
    </w:p>
    <w:p w14:paraId="2EE87B29" w14:textId="77777777" w:rsidR="00FC17D8" w:rsidRDefault="00DB011F">
      <w:hyperlink r:id="rId16" w:history="1">
        <w:r w:rsidR="00CF7A3D">
          <w:rPr>
            <w:rStyle w:val="Hyperlink"/>
          </w:rPr>
          <w:t>https://www.khanacademy.org/</w:t>
        </w:r>
      </w:hyperlink>
      <w:r w:rsidR="00CF7A3D">
        <w:t xml:space="preserve"> </w:t>
      </w:r>
    </w:p>
    <w:p w14:paraId="27C9A26C" w14:textId="77777777" w:rsidR="00FC17D8" w:rsidRDefault="00FC17D8"/>
    <w:p w14:paraId="7D68CA7E" w14:textId="77E721A8" w:rsidR="00FC17D8" w:rsidRDefault="00231A24">
      <w:pPr>
        <w:keepNext/>
      </w:pPr>
      <w:r>
        <w:rPr>
          <w:noProof/>
        </w:rPr>
        <mc:AlternateContent>
          <mc:Choice Requires="wps">
            <w:drawing>
              <wp:anchor distT="0" distB="0" distL="0" distR="0" simplePos="0" relativeHeight="251651072" behindDoc="0" locked="0" layoutInCell="1" allowOverlap="1" wp14:anchorId="3E4A8BE9" wp14:editId="6D51D862">
                <wp:simplePos x="0" y="0"/>
                <wp:positionH relativeFrom="column">
                  <wp:posOffset>3676650</wp:posOffset>
                </wp:positionH>
                <wp:positionV relativeFrom="paragraph">
                  <wp:posOffset>2190750</wp:posOffset>
                </wp:positionV>
                <wp:extent cx="352425" cy="161925"/>
                <wp:effectExtent l="85725" t="132715" r="38100" b="38735"/>
                <wp:wrapNone/>
                <wp:docPr id="21" name="103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352425" cy="161925"/>
                        </a:xfrm>
                        <a:prstGeom prst="straightConnector1">
                          <a:avLst/>
                        </a:prstGeom>
                        <a:noFill/>
                        <a:ln w="63500">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shape w14:anchorId="21EC3977" id="1039" o:spid="_x0000_s1026" type="#_x0000_t32" style="position:absolute;margin-left:289.5pt;margin-top:172.5pt;width:27.75pt;height:12.75pt;flip:x y;z-index:251651072;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" strokeweight="5pt">
                <v:stroke endarrow="block" joinstyle="miter"/>
              </v:shape>
            </w:pict>
          </mc:Fallback>
        </mc:AlternateContent>
      </w:r>
      <w:r w:rsidR="00CF7A3D">
        <w:rPr>
          <w:noProof/>
        </w:rPr>
        <w:drawing>
          <wp:inline distT="0" distB="0" distL="0" distR="0" wp14:anchorId="4CE64FFF" wp14:editId="3A97C81F">
            <wp:extent cx="5857875" cy="3038475"/>
            <wp:effectExtent l="0" t="0" r="9525" b="9525"/>
            <wp:docPr id="1040"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pic:cNvPicPr/>
                  </pic:nvPicPr>
                  <pic:blipFill rotWithShape="1">
                    <a:blip r:embed="rId17" cstate="print">
                      <a:extLst>
                        <a:ext uri="{28A0092B-C50C-407E-A947-70E740481C1C}">
                          <a14:useLocalDpi xmlns:a14="http://schemas.microsoft.com/office/drawing/2010/main" val="0"/>
                        </a:ext>
                      </a:extLst>
                    </a:blip>
                    <a:srcRect/>
                    <a:stretch>
                      <a:fillRect/>
                    </a:stretch>
                  </pic:blipFill>
                  <pic:spPr>
                    <a:xfrm>
                      <a:off x="0" y="0"/>
                      <a:ext cx="5857875" cy="3038475"/>
                    </a:xfrm>
                    <a:prstGeom prst="rect">
                      <a:avLst/>
                    </a:prstGeom>
                  </pic:spPr>
                </pic:pic>
              </a:graphicData>
            </a:graphic>
          </wp:inline>
        </w:drawing>
      </w:r>
    </w:p>
    <w:p w14:paraId="382D4BFE" w14:textId="77777777" w:rsidR="00FC17D8" w:rsidRDefault="00CF7A3D">
      <w:pPr>
        <w:pStyle w:val="Caption"/>
      </w:pPr>
      <w:r>
        <w:t xml:space="preserve">Figure </w:t>
      </w:r>
      <w:r w:rsidR="00DB011F">
        <w:fldChar w:fldCharType="begin"/>
      </w:r>
      <w:r w:rsidR="00DB011F">
        <w:instrText xml:space="preserve"> SEQ Figure \* ARABIC </w:instrText>
      </w:r>
      <w:r w:rsidR="00DB011F">
        <w:fldChar w:fldCharType="separate"/>
      </w:r>
      <w:r w:rsidR="007151C6">
        <w:rPr>
          <w:noProof/>
        </w:rPr>
        <w:t>1</w:t>
      </w:r>
      <w:r w:rsidR="00DB011F">
        <w:rPr>
          <w:noProof/>
        </w:rPr>
        <w:fldChar w:fldCharType="end"/>
      </w:r>
      <w:r>
        <w:t>: Khan Academy home page</w:t>
      </w:r>
    </w:p>
    <w:p w14:paraId="3CC931CE" w14:textId="77777777" w:rsidR="00FC17D8" w:rsidRDefault="00CF7A3D">
      <w:r>
        <w:t xml:space="preserve">Khan Academy is a gathering of MOOCs, or </w:t>
      </w:r>
      <w:r>
        <w:rPr>
          <w:u w:val="single"/>
        </w:rPr>
        <w:t>M</w:t>
      </w:r>
      <w:r>
        <w:t xml:space="preserve">assive </w:t>
      </w:r>
      <w:r>
        <w:rPr>
          <w:u w:val="single"/>
        </w:rPr>
        <w:t>O</w:t>
      </w:r>
      <w:r>
        <w:t xml:space="preserve">pen </w:t>
      </w:r>
      <w:r>
        <w:rPr>
          <w:u w:val="single"/>
        </w:rPr>
        <w:t>O</w:t>
      </w:r>
      <w:r>
        <w:t xml:space="preserve">nline </w:t>
      </w:r>
      <w:r>
        <w:rPr>
          <w:u w:val="single"/>
        </w:rPr>
        <w:t>C</w:t>
      </w:r>
      <w:r>
        <w:t>ourses. A MOOC is generally designed by a university or other organization, and available to anyone who has an interest in the topic. Some MOOCs offer the opportunity to take the course for credit or certification for an extra fee, but generally a MOOC does not charge for basic course materials like videos, handouts, discussion boards, and similar features. MOOCs are available on a wide variety of topics, so you will probably find one related to your field of interest.</w:t>
      </w:r>
    </w:p>
    <w:p w14:paraId="0D888035" w14:textId="77777777" w:rsidR="00FC17D8" w:rsidRDefault="00CF7A3D">
      <w:r>
        <w:t>To begin, click on the home page button that says “Start learning now,” and then choose the “Sign up” button on the next page.</w:t>
      </w:r>
    </w:p>
    <w:p w14:paraId="48AB38F6" w14:textId="69DC3585" w:rsidR="00FC17D8" w:rsidRDefault="00231A24">
      <w:pPr>
        <w:keepNext/>
      </w:pPr>
      <w:r>
        <w:rPr>
          <w:noProof/>
        </w:rPr>
        <w:lastRenderedPageBreak/>
        <mc:AlternateContent>
          <mc:Choice Requires="wps">
            <w:drawing>
              <wp:anchor distT="0" distB="0" distL="0" distR="0" simplePos="0" relativeHeight="251652096" behindDoc="0" locked="0" layoutInCell="1" allowOverlap="1" wp14:anchorId="6BE528F9" wp14:editId="6C573D6B">
                <wp:simplePos x="0" y="0"/>
                <wp:positionH relativeFrom="column">
                  <wp:posOffset>4895850</wp:posOffset>
                </wp:positionH>
                <wp:positionV relativeFrom="paragraph">
                  <wp:posOffset>1724025</wp:posOffset>
                </wp:positionV>
                <wp:extent cx="352425" cy="161925"/>
                <wp:effectExtent l="85725" t="133350" r="38100" b="38100"/>
                <wp:wrapNone/>
                <wp:docPr id="20" name="10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352425" cy="161925"/>
                        </a:xfrm>
                        <a:prstGeom prst="straightConnector1">
                          <a:avLst/>
                        </a:prstGeom>
                        <a:noFill/>
                        <a:ln w="63500">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shape w14:anchorId="17D363BC" id="1041" o:spid="_x0000_s1026" type="#_x0000_t32" style="position:absolute;margin-left:385.5pt;margin-top:135.75pt;width:27.75pt;height:12.75pt;flip:x y;z-index:251652096;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" strokeweight="5pt">
                <v:stroke endarrow="block" joinstyle="miter"/>
              </v:shape>
            </w:pict>
          </mc:Fallback>
        </mc:AlternateContent>
      </w:r>
      <w:r w:rsidR="00CF7A3D">
        <w:rPr>
          <w:noProof/>
        </w:rPr>
        <w:drawing>
          <wp:inline distT="0" distB="0" distL="0" distR="0" wp14:anchorId="5161BEE2" wp14:editId="2DE4C9A1">
            <wp:extent cx="5943600" cy="2157730"/>
            <wp:effectExtent l="0" t="0" r="0" b="0"/>
            <wp:docPr id="1042"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pic:cNvPicPr/>
                  </pic:nvPicPr>
                  <pic:blipFill rotWithShape="1">
                    <a:blip r:embed="rId18" cstate="print">
                      <a:extLst>
                        <a:ext uri="{28A0092B-C50C-407E-A947-70E740481C1C}">
                          <a14:useLocalDpi xmlns:a14="http://schemas.microsoft.com/office/drawing/2010/main" val="0"/>
                        </a:ext>
                      </a:extLst>
                    </a:blip>
                    <a:srcRect/>
                    <a:stretch>
                      <a:fillRect/>
                    </a:stretch>
                  </pic:blipFill>
                  <pic:spPr>
                    <a:xfrm>
                      <a:off x="0" y="0"/>
                      <a:ext cx="5943600" cy="2157730"/>
                    </a:xfrm>
                    <a:prstGeom prst="rect">
                      <a:avLst/>
                    </a:prstGeom>
                  </pic:spPr>
                </pic:pic>
              </a:graphicData>
            </a:graphic>
          </wp:inline>
        </w:drawing>
      </w:r>
    </w:p>
    <w:p w14:paraId="6BB508AF" w14:textId="77777777" w:rsidR="00FC17D8" w:rsidRDefault="00CF7A3D">
      <w:pPr>
        <w:pStyle w:val="Caption"/>
      </w:pPr>
      <w:r>
        <w:t xml:space="preserve">Figure </w:t>
      </w:r>
      <w:r w:rsidR="00DB011F">
        <w:fldChar w:fldCharType="begin"/>
      </w:r>
      <w:r w:rsidR="00DB011F">
        <w:instrText xml:space="preserve"> SEQ Figure \* ARABIC </w:instrText>
      </w:r>
      <w:r w:rsidR="00DB011F">
        <w:fldChar w:fldCharType="separate"/>
      </w:r>
      <w:r w:rsidR="007151C6">
        <w:rPr>
          <w:noProof/>
        </w:rPr>
        <w:t>2</w:t>
      </w:r>
      <w:r w:rsidR="00DB011F">
        <w:rPr>
          <w:noProof/>
        </w:rPr>
        <w:fldChar w:fldCharType="end"/>
      </w:r>
      <w:r>
        <w:t>: Choose "Sign Up" link</w:t>
      </w:r>
    </w:p>
    <w:p w14:paraId="1B1B212E" w14:textId="77777777" w:rsidR="00FC17D8" w:rsidRDefault="00CF7A3D">
      <w:r>
        <w:t>Signing up for Khan Academy is straightforward. You supply your name and an email address, and then choose a password.</w:t>
      </w:r>
    </w:p>
    <w:p w14:paraId="7AD4A212" w14:textId="6738398A" w:rsidR="00FC17D8" w:rsidRDefault="00231A24">
      <w:pPr>
        <w:keepNext/>
      </w:pPr>
      <w:r>
        <w:rPr>
          <w:noProof/>
        </w:rPr>
        <mc:AlternateContent>
          <mc:Choice Requires="wps">
            <w:drawing>
              <wp:anchor distT="0" distB="0" distL="0" distR="0" simplePos="0" relativeHeight="251653120" behindDoc="0" locked="0" layoutInCell="1" allowOverlap="1" wp14:anchorId="3D18040C" wp14:editId="3466CFA2">
                <wp:simplePos x="0" y="0"/>
                <wp:positionH relativeFrom="column">
                  <wp:posOffset>4133850</wp:posOffset>
                </wp:positionH>
                <wp:positionV relativeFrom="paragraph">
                  <wp:posOffset>2714625</wp:posOffset>
                </wp:positionV>
                <wp:extent cx="352425" cy="161925"/>
                <wp:effectExtent l="85725" t="132715" r="38100" b="38735"/>
                <wp:wrapNone/>
                <wp:docPr id="19" name="10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352425" cy="161925"/>
                        </a:xfrm>
                        <a:prstGeom prst="straightConnector1">
                          <a:avLst/>
                        </a:prstGeom>
                        <a:noFill/>
                        <a:ln w="63500">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shape w14:anchorId="2465E4CB" id="1043" o:spid="_x0000_s1026" type="#_x0000_t32" style="position:absolute;margin-left:325.5pt;margin-top:213.75pt;width:27.75pt;height:12.75pt;flip:x y;z-index:251653120;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" strokeweight="5pt">
                <v:stroke endarrow="block" joinstyle="miter"/>
              </v:shape>
            </w:pict>
          </mc:Fallback>
        </mc:AlternateContent>
      </w:r>
      <w:r w:rsidR="00CF7A3D">
        <w:rPr>
          <w:noProof/>
        </w:rPr>
        <w:drawing>
          <wp:inline distT="0" distB="0" distL="0" distR="0" wp14:anchorId="5D60230A" wp14:editId="4C2D18F0">
            <wp:extent cx="5791200" cy="3219449"/>
            <wp:effectExtent l="0" t="0" r="0" b="0"/>
            <wp:docPr id="1044"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pic:cNvPicPr/>
                  </pic:nvPicPr>
                  <pic:blipFill rotWithShape="1">
                    <a:blip r:embed="rId19" cstate="print">
                      <a:extLst>
                        <a:ext uri="{28A0092B-C50C-407E-A947-70E740481C1C}">
                          <a14:useLocalDpi xmlns:a14="http://schemas.microsoft.com/office/drawing/2010/main" val="0"/>
                        </a:ext>
                      </a:extLst>
                    </a:blip>
                    <a:srcRect/>
                    <a:stretch>
                      <a:fillRect/>
                    </a:stretch>
                  </pic:blipFill>
                  <pic:spPr>
                    <a:xfrm>
                      <a:off x="0" y="0"/>
                      <a:ext cx="5791200" cy="3219449"/>
                    </a:xfrm>
                    <a:prstGeom prst="rect">
                      <a:avLst/>
                    </a:prstGeom>
                  </pic:spPr>
                </pic:pic>
              </a:graphicData>
            </a:graphic>
          </wp:inline>
        </w:drawing>
      </w:r>
    </w:p>
    <w:p w14:paraId="4A5A8DDD" w14:textId="77777777" w:rsidR="00FC17D8" w:rsidRDefault="00CF7A3D">
      <w:pPr>
        <w:pStyle w:val="Caption"/>
      </w:pPr>
      <w:r>
        <w:t xml:space="preserve">Figure </w:t>
      </w:r>
      <w:r w:rsidR="00DB011F">
        <w:fldChar w:fldCharType="begin"/>
      </w:r>
      <w:r w:rsidR="00DB011F">
        <w:instrText xml:space="preserve"> SEQ Figure \* ARABIC </w:instrText>
      </w:r>
      <w:r w:rsidR="00DB011F">
        <w:fldChar w:fldCharType="separate"/>
      </w:r>
      <w:r w:rsidR="007151C6">
        <w:rPr>
          <w:noProof/>
        </w:rPr>
        <w:t>3</w:t>
      </w:r>
      <w:r w:rsidR="00DB011F">
        <w:rPr>
          <w:noProof/>
        </w:rPr>
        <w:fldChar w:fldCharType="end"/>
      </w:r>
      <w:r>
        <w:t>: Signing up for an account on Khan Academy</w:t>
      </w:r>
    </w:p>
    <w:p w14:paraId="0F0144E9" w14:textId="77777777" w:rsidR="00FC17D8" w:rsidRDefault="00CF7A3D">
      <w:r>
        <w:br w:type="page"/>
      </w:r>
    </w:p>
    <w:p w14:paraId="3EBD4828" w14:textId="77777777" w:rsidR="00FC17D8" w:rsidRDefault="00CF7A3D">
      <w:r>
        <w:lastRenderedPageBreak/>
        <w:t xml:space="preserve">If you’d like, you can choose an avatar- basically a small picture that identifies your profile. </w:t>
      </w:r>
    </w:p>
    <w:p w14:paraId="7E85F221" w14:textId="23E21BDB" w:rsidR="00FC17D8" w:rsidRDefault="00231A24">
      <w:pPr>
        <w:keepNext/>
      </w:pPr>
      <w:r>
        <w:rPr>
          <w:noProof/>
        </w:rPr>
        <mc:AlternateContent>
          <mc:Choice Requires="wps">
            <w:drawing>
              <wp:anchor distT="0" distB="0" distL="0" distR="0" simplePos="0" relativeHeight="251654144" behindDoc="0" locked="0" layoutInCell="1" allowOverlap="1" wp14:anchorId="79229503" wp14:editId="24928417">
                <wp:simplePos x="0" y="0"/>
                <wp:positionH relativeFrom="column">
                  <wp:posOffset>5724525</wp:posOffset>
                </wp:positionH>
                <wp:positionV relativeFrom="paragraph">
                  <wp:posOffset>3408045</wp:posOffset>
                </wp:positionV>
                <wp:extent cx="352425" cy="161925"/>
                <wp:effectExtent l="85725" t="131445" r="38100" b="40005"/>
                <wp:wrapNone/>
                <wp:docPr id="18" name="10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352425" cy="161925"/>
                        </a:xfrm>
                        <a:prstGeom prst="straightConnector1">
                          <a:avLst/>
                        </a:prstGeom>
                        <a:noFill/>
                        <a:ln w="63500">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shape w14:anchorId="4D0EE103" id="1045" o:spid="_x0000_s1026" type="#_x0000_t32" style="position:absolute;margin-left:450.75pt;margin-top:268.35pt;width:27.75pt;height:12.75pt;flip:x y;z-index:251654144;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" strokeweight="5pt">
                <v:stroke endarrow="block" joinstyle="miter"/>
              </v:shape>
            </w:pict>
          </mc:Fallback>
        </mc:AlternateContent>
      </w:r>
      <w:r w:rsidR="00CF7A3D">
        <w:rPr>
          <w:noProof/>
        </w:rPr>
        <w:drawing>
          <wp:inline distT="0" distB="0" distL="0" distR="0" wp14:anchorId="3EBB8E86" wp14:editId="3C577D07">
            <wp:extent cx="5943600" cy="3566160"/>
            <wp:effectExtent l="0" t="0" r="0" b="0"/>
            <wp:docPr id="1046"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pic:cNvPicPr/>
                  </pic:nvPicPr>
                  <pic:blipFill rotWithShape="1">
                    <a:blip r:embed="rId20" cstate="print">
                      <a:extLst>
                        <a:ext uri="{28A0092B-C50C-407E-A947-70E740481C1C}">
                          <a14:useLocalDpi xmlns:a14="http://schemas.microsoft.com/office/drawing/2010/main" val="0"/>
                        </a:ext>
                      </a:extLst>
                    </a:blip>
                    <a:srcRect/>
                    <a:stretch>
                      <a:fillRect/>
                    </a:stretch>
                  </pic:blipFill>
                  <pic:spPr>
                    <a:xfrm>
                      <a:off x="0" y="0"/>
                      <a:ext cx="5943600" cy="3566160"/>
                    </a:xfrm>
                    <a:prstGeom prst="rect">
                      <a:avLst/>
                    </a:prstGeom>
                  </pic:spPr>
                </pic:pic>
              </a:graphicData>
            </a:graphic>
          </wp:inline>
        </w:drawing>
      </w:r>
    </w:p>
    <w:p w14:paraId="73A6E6C1" w14:textId="77777777" w:rsidR="00FC17D8" w:rsidRDefault="00CF7A3D">
      <w:pPr>
        <w:pStyle w:val="Caption"/>
      </w:pPr>
      <w:r>
        <w:t xml:space="preserve">Figure </w:t>
      </w:r>
      <w:r w:rsidR="00DB011F">
        <w:fldChar w:fldCharType="begin"/>
      </w:r>
      <w:r w:rsidR="00DB011F">
        <w:instrText xml:space="preserve"> SEQ Figure \* ARABIC </w:instrText>
      </w:r>
      <w:r w:rsidR="00DB011F">
        <w:fldChar w:fldCharType="separate"/>
      </w:r>
      <w:r w:rsidR="007151C6">
        <w:rPr>
          <w:noProof/>
        </w:rPr>
        <w:t>4</w:t>
      </w:r>
      <w:r w:rsidR="00DB011F">
        <w:rPr>
          <w:noProof/>
        </w:rPr>
        <w:fldChar w:fldCharType="end"/>
      </w:r>
      <w:r>
        <w:t>: Choose an avatar</w:t>
      </w:r>
    </w:p>
    <w:p w14:paraId="64EF633C" w14:textId="77777777" w:rsidR="00FC17D8" w:rsidRDefault="00FC17D8"/>
    <w:p w14:paraId="4EBEEF01" w14:textId="77777777" w:rsidR="00FC17D8" w:rsidRDefault="00CF7A3D">
      <w:pPr>
        <w:keepNext/>
      </w:pPr>
      <w:r>
        <w:rPr>
          <w:noProof/>
        </w:rPr>
        <w:drawing>
          <wp:inline distT="0" distB="0" distL="0" distR="0" wp14:anchorId="036440ED" wp14:editId="381B6D3C">
            <wp:extent cx="5943600" cy="2484755"/>
            <wp:effectExtent l="0" t="0" r="0" b="0"/>
            <wp:docPr id="1047"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pic:cNvPicPr/>
                  </pic:nvPicPr>
                  <pic:blipFill rotWithShape="1">
                    <a:blip r:embed="rId21" cstate="print">
                      <a:extLst>
                        <a:ext uri="{28A0092B-C50C-407E-A947-70E740481C1C}">
                          <a14:useLocalDpi xmlns:a14="http://schemas.microsoft.com/office/drawing/2010/main" val="0"/>
                        </a:ext>
                      </a:extLst>
                    </a:blip>
                    <a:srcRect/>
                    <a:stretch>
                      <a:fillRect/>
                    </a:stretch>
                  </pic:blipFill>
                  <pic:spPr>
                    <a:xfrm>
                      <a:off x="0" y="0"/>
                      <a:ext cx="5943600" cy="2484755"/>
                    </a:xfrm>
                    <a:prstGeom prst="rect">
                      <a:avLst/>
                    </a:prstGeom>
                  </pic:spPr>
                </pic:pic>
              </a:graphicData>
            </a:graphic>
          </wp:inline>
        </w:drawing>
      </w:r>
    </w:p>
    <w:p w14:paraId="0DE3DD05" w14:textId="77777777" w:rsidR="00FC17D8" w:rsidRDefault="00CF7A3D">
      <w:pPr>
        <w:pStyle w:val="Caption"/>
      </w:pPr>
      <w:r>
        <w:t xml:space="preserve">Figure </w:t>
      </w:r>
      <w:r w:rsidR="00DB011F">
        <w:fldChar w:fldCharType="begin"/>
      </w:r>
      <w:r w:rsidR="00DB011F">
        <w:instrText xml:space="preserve"> SEQ Figure \* ARABIC </w:instrText>
      </w:r>
      <w:r w:rsidR="00DB011F">
        <w:fldChar w:fldCharType="separate"/>
      </w:r>
      <w:r w:rsidR="007151C6">
        <w:rPr>
          <w:noProof/>
        </w:rPr>
        <w:t>5</w:t>
      </w:r>
      <w:r w:rsidR="00DB011F">
        <w:rPr>
          <w:noProof/>
        </w:rPr>
        <w:fldChar w:fldCharType="end"/>
      </w:r>
      <w:r>
        <w:t>: Browse and select courses</w:t>
      </w:r>
    </w:p>
    <w:p w14:paraId="79A2D29E" w14:textId="77777777" w:rsidR="00FC17D8" w:rsidRDefault="00CF7A3D">
      <w:r>
        <w:t xml:space="preserve">Khan Academy offers a wide variety of courses at various levels. </w:t>
      </w:r>
    </w:p>
    <w:p w14:paraId="7676F460" w14:textId="5C73A9F8" w:rsidR="00FC17D8" w:rsidRDefault="00231A24">
      <w:pPr>
        <w:keepNext/>
      </w:pPr>
      <w:r>
        <w:rPr>
          <w:noProof/>
        </w:rPr>
        <w:lastRenderedPageBreak/>
        <mc:AlternateContent>
          <mc:Choice Requires="wps">
            <w:drawing>
              <wp:anchor distT="0" distB="0" distL="0" distR="0" simplePos="0" relativeHeight="251655168" behindDoc="0" locked="0" layoutInCell="1" allowOverlap="1" wp14:anchorId="0F3A65ED" wp14:editId="011D4F31">
                <wp:simplePos x="0" y="0"/>
                <wp:positionH relativeFrom="margin">
                  <wp:align>center</wp:align>
                </wp:positionH>
                <wp:positionV relativeFrom="paragraph">
                  <wp:posOffset>1800225</wp:posOffset>
                </wp:positionV>
                <wp:extent cx="352425" cy="161925"/>
                <wp:effectExtent l="85725" t="133350" r="38100" b="38100"/>
                <wp:wrapNone/>
                <wp:docPr id="17" name="10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352425" cy="161925"/>
                        </a:xfrm>
                        <a:prstGeom prst="straightConnector1">
                          <a:avLst/>
                        </a:prstGeom>
                        <a:noFill/>
                        <a:ln w="63500">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shape w14:anchorId="51F3AC63" id="1048" o:spid="_x0000_s1026" type="#_x0000_t32" style="position:absolute;margin-left:0;margin-top:141.75pt;width:27.75pt;height:12.75pt;flip:x y;z-index:251655168;visibility:visible;mso-wrap-style:square;mso-width-percent:0;mso-height-percent:0;mso-wrap-distance-left:0;mso-wrap-distance-top:0;mso-wrap-distance-right:0;mso-wrap-distance-bottom:0;mso-position-horizontal:center;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" strokeweight="5pt">
                <v:stroke endarrow="block" joinstyle="miter"/>
                <w10:wrap anchorx="margin"/>
              </v:shape>
            </w:pict>
          </mc:Fallback>
        </mc:AlternateContent>
      </w:r>
      <w:r w:rsidR="00CF7A3D">
        <w:rPr>
          <w:noProof/>
        </w:rPr>
        <w:drawing>
          <wp:inline distT="0" distB="0" distL="0" distR="0" wp14:anchorId="4E64E161" wp14:editId="0F272D7E">
            <wp:extent cx="5943600" cy="2357754"/>
            <wp:effectExtent l="0" t="0" r="0" b="4445"/>
            <wp:docPr id="1049"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pic:cNvPicPr/>
                  </pic:nvPicPr>
                  <pic:blipFill rotWithShape="1">
                    <a:blip r:embed="rId22" cstate="print">
                      <a:extLst>
                        <a:ext uri="{28A0092B-C50C-407E-A947-70E740481C1C}">
                          <a14:useLocalDpi xmlns:a14="http://schemas.microsoft.com/office/drawing/2010/main" val="0"/>
                        </a:ext>
                      </a:extLst>
                    </a:blip>
                    <a:srcRect/>
                    <a:stretch>
                      <a:fillRect/>
                    </a:stretch>
                  </pic:blipFill>
                  <pic:spPr>
                    <a:xfrm>
                      <a:off x="0" y="0"/>
                      <a:ext cx="5943600" cy="2357754"/>
                    </a:xfrm>
                    <a:prstGeom prst="rect">
                      <a:avLst/>
                    </a:prstGeom>
                  </pic:spPr>
                </pic:pic>
              </a:graphicData>
            </a:graphic>
          </wp:inline>
        </w:drawing>
      </w:r>
    </w:p>
    <w:p w14:paraId="4C8A062D" w14:textId="77777777" w:rsidR="00FC17D8" w:rsidRDefault="00CF7A3D">
      <w:pPr>
        <w:pStyle w:val="Caption"/>
      </w:pPr>
      <w:r>
        <w:t xml:space="preserve">Figure </w:t>
      </w:r>
      <w:r w:rsidR="00DB011F">
        <w:fldChar w:fldCharType="begin"/>
      </w:r>
      <w:r w:rsidR="00DB011F">
        <w:instrText xml:space="preserve"> SEQ Figure \* ARABIC </w:instrText>
      </w:r>
      <w:r w:rsidR="00DB011F">
        <w:fldChar w:fldCharType="separate"/>
      </w:r>
      <w:r w:rsidR="007151C6">
        <w:rPr>
          <w:noProof/>
        </w:rPr>
        <w:t>6</w:t>
      </w:r>
      <w:r w:rsidR="00DB011F">
        <w:rPr>
          <w:noProof/>
        </w:rPr>
        <w:fldChar w:fldCharType="end"/>
      </w:r>
      <w:r>
        <w:t>: Sign up and begin a course</w:t>
      </w:r>
    </w:p>
    <w:p w14:paraId="661BDD90" w14:textId="77777777" w:rsidR="00FC17D8" w:rsidRDefault="00CF7A3D">
      <w:r>
        <w:t>Once you have selected a course, you will be asked to “Start” the course.</w:t>
      </w:r>
    </w:p>
    <w:p w14:paraId="560FC8C2" w14:textId="2AEC164A" w:rsidR="00FC17D8" w:rsidRDefault="00231A24">
      <w:pPr>
        <w:keepNext/>
      </w:pPr>
      <w:r>
        <w:rPr>
          <w:noProof/>
        </w:rPr>
        <mc:AlternateContent>
          <mc:Choice Requires="wps">
            <w:drawing>
              <wp:anchor distT="0" distB="0" distL="0" distR="0" simplePos="0" relativeHeight="251656192" behindDoc="0" locked="0" layoutInCell="1" allowOverlap="1" wp14:anchorId="6D08F9C9" wp14:editId="1C9212E8">
                <wp:simplePos x="0" y="0"/>
                <wp:positionH relativeFrom="column">
                  <wp:posOffset>5734050</wp:posOffset>
                </wp:positionH>
                <wp:positionV relativeFrom="paragraph">
                  <wp:posOffset>989965</wp:posOffset>
                </wp:positionV>
                <wp:extent cx="352425" cy="161925"/>
                <wp:effectExtent l="85725" t="132715" r="38100" b="38735"/>
                <wp:wrapNone/>
                <wp:docPr id="16" name="10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352425" cy="161925"/>
                        </a:xfrm>
                        <a:prstGeom prst="straightConnector1">
                          <a:avLst/>
                        </a:prstGeom>
                        <a:noFill/>
                        <a:ln w="63500">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shape w14:anchorId="2E2EF106" id="1050" o:spid="_x0000_s1026" type="#_x0000_t32" style="position:absolute;margin-left:451.5pt;margin-top:77.95pt;width:27.75pt;height:12.75pt;flip:x y;z-index:251656192;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" strokeweight="5pt">
                <v:stroke endarrow="block" joinstyle="miter"/>
              </v:shape>
            </w:pict>
          </mc:Fallback>
        </mc:AlternateContent>
      </w:r>
      <w:r w:rsidR="00CF7A3D">
        <w:rPr>
          <w:noProof/>
        </w:rPr>
        <w:drawing>
          <wp:inline distT="0" distB="0" distL="0" distR="0" wp14:anchorId="0C638B02" wp14:editId="61D89049">
            <wp:extent cx="5943600" cy="3059430"/>
            <wp:effectExtent l="0" t="0" r="0" b="7620"/>
            <wp:docPr id="1051"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pic:cNvPicPr/>
                  </pic:nvPicPr>
                  <pic:blipFill rotWithShape="1">
                    <a:blip r:embed="rId23" cstate="print">
                      <a:extLst>
                        <a:ext uri="{28A0092B-C50C-407E-A947-70E740481C1C}">
                          <a14:useLocalDpi xmlns:a14="http://schemas.microsoft.com/office/drawing/2010/main" val="0"/>
                        </a:ext>
                      </a:extLst>
                    </a:blip>
                    <a:srcRect/>
                    <a:stretch>
                      <a:fillRect/>
                    </a:stretch>
                  </pic:blipFill>
                  <pic:spPr>
                    <a:xfrm>
                      <a:off x="0" y="0"/>
                      <a:ext cx="5943600" cy="3059430"/>
                    </a:xfrm>
                    <a:prstGeom prst="rect">
                      <a:avLst/>
                    </a:prstGeom>
                  </pic:spPr>
                </pic:pic>
              </a:graphicData>
            </a:graphic>
          </wp:inline>
        </w:drawing>
      </w:r>
    </w:p>
    <w:p w14:paraId="3695A673" w14:textId="77777777" w:rsidR="00FC17D8" w:rsidRDefault="00CF7A3D">
      <w:pPr>
        <w:pStyle w:val="Caption"/>
      </w:pPr>
      <w:r>
        <w:t xml:space="preserve">Figure </w:t>
      </w:r>
      <w:r w:rsidR="00DB011F">
        <w:fldChar w:fldCharType="begin"/>
      </w:r>
      <w:r w:rsidR="00DB011F">
        <w:instrText xml:space="preserve"> SEQ Figure \* ARABIC </w:instrText>
      </w:r>
      <w:r w:rsidR="00DB011F">
        <w:fldChar w:fldCharType="separate"/>
      </w:r>
      <w:r w:rsidR="007151C6">
        <w:rPr>
          <w:noProof/>
        </w:rPr>
        <w:t>7</w:t>
      </w:r>
      <w:r w:rsidR="00DB011F">
        <w:rPr>
          <w:noProof/>
        </w:rPr>
        <w:fldChar w:fldCharType="end"/>
      </w:r>
      <w:r>
        <w:t>: Accessing course content</w:t>
      </w:r>
    </w:p>
    <w:p w14:paraId="261F59CD" w14:textId="77777777" w:rsidR="00FC17D8" w:rsidRDefault="00CF7A3D">
      <w:r>
        <w:t xml:space="preserve">After you have done a few warm-up exercises, you will be taken to the page with course content. This content will vary depending upon your performance on the warm-up exercises. From this point, you will be able to follow the course lessons in order. </w:t>
      </w:r>
    </w:p>
    <w:p w14:paraId="1BC4E704" w14:textId="77777777" w:rsidR="00FC17D8" w:rsidRDefault="00FC17D8"/>
    <w:p w14:paraId="6BDF3A40" w14:textId="77777777" w:rsidR="00FC17D8" w:rsidRDefault="00CF7A3D">
      <w:r>
        <w:br w:type="page"/>
      </w:r>
    </w:p>
    <w:p w14:paraId="6DCA931F" w14:textId="77777777" w:rsidR="00FC17D8" w:rsidRDefault="00CF7A3D" w:rsidP="007A66E5">
      <w:pPr>
        <w:pStyle w:val="Heading2"/>
      </w:pPr>
      <w:bookmarkStart w:id="7" w:name="_Toc345676906"/>
      <w:r>
        <w:lastRenderedPageBreak/>
        <w:t xml:space="preserve">Signing up for </w:t>
      </w:r>
      <w:proofErr w:type="spellStart"/>
      <w:r>
        <w:t>FutureLearn</w:t>
      </w:r>
      <w:bookmarkEnd w:id="7"/>
      <w:proofErr w:type="spellEnd"/>
    </w:p>
    <w:p w14:paraId="0F7AFF6E" w14:textId="77777777" w:rsidR="00FC17D8" w:rsidRDefault="00DB011F">
      <w:hyperlink r:id="rId24" w:history="1">
        <w:r w:rsidR="00CF7A3D">
          <w:rPr>
            <w:rStyle w:val="Hyperlink"/>
          </w:rPr>
          <w:t>https://www.futurelearn.com/</w:t>
        </w:r>
      </w:hyperlink>
      <w:r w:rsidR="00CF7A3D">
        <w:t xml:space="preserve"> </w:t>
      </w:r>
    </w:p>
    <w:p w14:paraId="7CA5D97A" w14:textId="77777777" w:rsidR="00FC17D8" w:rsidRDefault="00FC17D8"/>
    <w:p w14:paraId="01951835" w14:textId="77777777" w:rsidR="00FC17D8" w:rsidRDefault="00FC17D8"/>
    <w:p w14:paraId="4FCE5888" w14:textId="5DEB7B3D" w:rsidR="00FC17D8" w:rsidRDefault="00231A24">
      <w:r>
        <w:rPr>
          <w:noProof/>
        </w:rPr>
        <mc:AlternateContent>
          <mc:Choice Requires="wps">
            <w:drawing>
              <wp:anchor distT="0" distB="0" distL="0" distR="0" simplePos="0" relativeHeight="251658240" behindDoc="0" locked="0" layoutInCell="1" allowOverlap="1" wp14:anchorId="4C242213" wp14:editId="31ECA10F">
                <wp:simplePos x="0" y="0"/>
                <wp:positionH relativeFrom="column">
                  <wp:posOffset>5819775</wp:posOffset>
                </wp:positionH>
                <wp:positionV relativeFrom="paragraph">
                  <wp:posOffset>153035</wp:posOffset>
                </wp:positionV>
                <wp:extent cx="352425" cy="161925"/>
                <wp:effectExtent l="85725" t="132715" r="38100" b="38735"/>
                <wp:wrapNone/>
                <wp:docPr id="15" name="10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352425" cy="161925"/>
                        </a:xfrm>
                        <a:prstGeom prst="straightConnector1">
                          <a:avLst/>
                        </a:prstGeom>
                        <a:noFill/>
                        <a:ln w="63500">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shape w14:anchorId="49BDAA6E" id="1052" o:spid="_x0000_s1026" type="#_x0000_t32" style="position:absolute;margin-left:458.25pt;margin-top:12.05pt;width:27.75pt;height:12.75pt;flip:x y;z-index:251658240;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" strokeweight="5pt">
                <v:stroke endarrow="block" joinstyle="miter"/>
              </v:shape>
            </w:pict>
          </mc:Fallback>
        </mc:AlternateContent>
      </w:r>
      <w:r>
        <w:rPr>
          <w:noProof/>
        </w:rPr>
        <mc:AlternateContent>
          <mc:Choice Requires="wps">
            <w:drawing>
              <wp:anchor distT="0" distB="0" distL="0" distR="0" simplePos="0" relativeHeight="251657216" behindDoc="0" locked="0" layoutInCell="1" allowOverlap="1" wp14:anchorId="213C1FC6" wp14:editId="407E5E3A">
                <wp:simplePos x="0" y="0"/>
                <wp:positionH relativeFrom="column">
                  <wp:posOffset>3314700</wp:posOffset>
                </wp:positionH>
                <wp:positionV relativeFrom="paragraph">
                  <wp:posOffset>1400175</wp:posOffset>
                </wp:positionV>
                <wp:extent cx="352425" cy="161925"/>
                <wp:effectExtent l="85725" t="122555" r="28575" b="29845"/>
                <wp:wrapNone/>
                <wp:docPr id="14" name="10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352425" cy="161925"/>
                        </a:xfrm>
                        <a:prstGeom prst="straightConnector1">
                          <a:avLst/>
                        </a:prstGeom>
                        <a:noFill/>
                        <a:ln w="57150">
                          <a:solidFill>
                            <a:srgbClr val="FFFFFF"/>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shape w14:anchorId="607EDFBC" id="1053" o:spid="_x0000_s1026" type="#_x0000_t32" style="position:absolute;margin-left:261pt;margin-top:110.25pt;width:27.75pt;height:12.75pt;flip:x y;z-index:251657216;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" strokecolor="white" strokeweight="4.5pt">
                <v:stroke endarrow="block" joinstyle="miter"/>
              </v:shape>
            </w:pict>
          </mc:Fallback>
        </mc:AlternateContent>
      </w:r>
      <w:r w:rsidR="00CF7A3D">
        <w:rPr>
          <w:noProof/>
        </w:rPr>
        <w:drawing>
          <wp:inline distT="0" distB="0" distL="0" distR="0" wp14:anchorId="1A9BC5D9" wp14:editId="6501E448">
            <wp:extent cx="5943600" cy="2087880"/>
            <wp:effectExtent l="0" t="0" r="0" b="7620"/>
            <wp:docPr id="1054"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pic:cNvPicPr/>
                  </pic:nvPicPr>
                  <pic:blipFill rotWithShape="1">
                    <a:blip r:embed="rId25" cstate="print">
                      <a:extLst>
                        <a:ext uri="{28A0092B-C50C-407E-A947-70E740481C1C}">
                          <a14:useLocalDpi xmlns:a14="http://schemas.microsoft.com/office/drawing/2010/main" val="0"/>
                        </a:ext>
                      </a:extLst>
                    </a:blip>
                    <a:srcRect/>
                    <a:stretch>
                      <a:fillRect/>
                    </a:stretch>
                  </pic:blipFill>
                  <pic:spPr>
                    <a:xfrm>
                      <a:off x="0" y="0"/>
                      <a:ext cx="5943600" cy="2087880"/>
                    </a:xfrm>
                    <a:prstGeom prst="rect">
                      <a:avLst/>
                    </a:prstGeom>
                  </pic:spPr>
                </pic:pic>
              </a:graphicData>
            </a:graphic>
          </wp:inline>
        </w:drawing>
      </w:r>
    </w:p>
    <w:p w14:paraId="3A274AD9" w14:textId="77777777" w:rsidR="00FC17D8" w:rsidRDefault="00CF7A3D">
      <w:proofErr w:type="spellStart"/>
      <w:r>
        <w:t>FutureLearn</w:t>
      </w:r>
      <w:proofErr w:type="spellEnd"/>
      <w:r>
        <w:t xml:space="preserve"> is a gathering of MOOCs, or </w:t>
      </w:r>
      <w:r>
        <w:rPr>
          <w:u w:val="single"/>
        </w:rPr>
        <w:t>M</w:t>
      </w:r>
      <w:r>
        <w:t xml:space="preserve">assive </w:t>
      </w:r>
      <w:r>
        <w:rPr>
          <w:u w:val="single"/>
        </w:rPr>
        <w:t>O</w:t>
      </w:r>
      <w:r>
        <w:t xml:space="preserve">pen </w:t>
      </w:r>
      <w:r>
        <w:rPr>
          <w:u w:val="single"/>
        </w:rPr>
        <w:t>O</w:t>
      </w:r>
      <w:r>
        <w:t xml:space="preserve">nline </w:t>
      </w:r>
      <w:r>
        <w:rPr>
          <w:u w:val="single"/>
        </w:rPr>
        <w:t>C</w:t>
      </w:r>
      <w:r>
        <w:t>ourses. A MOOC is generally designed by a university or other organization, and available to anyone who has an interest in the topic. Some MOOCs offer the opportunity to take the course for credit or certification for an extra fee, but generally a MOOC does not charge for basic course materials like videos, handouts, discussion boards, and similar features. MOOCs are available on a wide variety of topics, so you will probably find one related to your field of interest.</w:t>
      </w:r>
    </w:p>
    <w:p w14:paraId="106F4C4A" w14:textId="77777777" w:rsidR="00FC17D8" w:rsidRDefault="00CF7A3D">
      <w:r>
        <w:t xml:space="preserve">To begin, click on the home page button that says “Register,” or you may choose “Browse Courses” first to identify a course that interests you. </w:t>
      </w:r>
    </w:p>
    <w:p w14:paraId="18CE641D" w14:textId="77777777" w:rsidR="00FC17D8" w:rsidRDefault="00FC17D8"/>
    <w:p w14:paraId="40E36CF9" w14:textId="1DB25183" w:rsidR="00FC17D8" w:rsidRDefault="00231A24">
      <w:r>
        <w:rPr>
          <w:noProof/>
        </w:rPr>
        <w:lastRenderedPageBreak/>
        <mc:AlternateContent>
          <mc:Choice Requires="wps">
            <w:drawing>
              <wp:anchor distT="0" distB="0" distL="0" distR="0" simplePos="0" relativeHeight="251669504" behindDoc="0" locked="0" layoutInCell="1" allowOverlap="1" wp14:anchorId="149F7ED1" wp14:editId="5CB16D13">
                <wp:simplePos x="0" y="0"/>
                <wp:positionH relativeFrom="column">
                  <wp:posOffset>3495675</wp:posOffset>
                </wp:positionH>
                <wp:positionV relativeFrom="paragraph">
                  <wp:posOffset>5076825</wp:posOffset>
                </wp:positionV>
                <wp:extent cx="352425" cy="161925"/>
                <wp:effectExtent l="85725" t="133350" r="38100" b="38100"/>
                <wp:wrapNone/>
                <wp:docPr id="13" name="10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352425" cy="161925"/>
                        </a:xfrm>
                        <a:prstGeom prst="straightConnector1">
                          <a:avLst/>
                        </a:prstGeom>
                        <a:noFill/>
                        <a:ln w="63500">
                          <a:solidFill>
                            <a:srgbClr val="44546A"/>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shape w14:anchorId="19ADA044" id="1055" o:spid="_x0000_s1026" type="#_x0000_t32" style="position:absolute;margin-left:275.25pt;margin-top:399.75pt;width:27.75pt;height:12.75pt;flip:x y;z-index:251669504;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" strokecolor="#44546a" strokeweight="5pt">
                <v:stroke endarrow="block" joinstyle="miter"/>
              </v:shape>
            </w:pict>
          </mc:Fallback>
        </mc:AlternateContent>
      </w:r>
      <w:r w:rsidR="00CF7A3D">
        <w:rPr>
          <w:noProof/>
        </w:rPr>
        <w:drawing>
          <wp:inline distT="0" distB="0" distL="0" distR="0" wp14:anchorId="45D0D78A" wp14:editId="77E9AB23">
            <wp:extent cx="3267075" cy="5648325"/>
            <wp:effectExtent l="0" t="0" r="9525" b="9525"/>
            <wp:docPr id="1056"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pic:cNvPicPr/>
                  </pic:nvPicPr>
                  <pic:blipFill rotWithShape="1">
                    <a:blip r:embed="rId26" cstate="print">
                      <a:extLst>
                        <a:ext uri="{28A0092B-C50C-407E-A947-70E740481C1C}">
                          <a14:useLocalDpi xmlns:a14="http://schemas.microsoft.com/office/drawing/2010/main" val="0"/>
                        </a:ext>
                      </a:extLst>
                    </a:blip>
                    <a:srcRect/>
                    <a:stretch>
                      <a:fillRect/>
                    </a:stretch>
                  </pic:blipFill>
                  <pic:spPr>
                    <a:xfrm>
                      <a:off x="0" y="0"/>
                      <a:ext cx="3267075" cy="5648325"/>
                    </a:xfrm>
                    <a:prstGeom prst="rect">
                      <a:avLst/>
                    </a:prstGeom>
                  </pic:spPr>
                </pic:pic>
              </a:graphicData>
            </a:graphic>
          </wp:inline>
        </w:drawing>
      </w:r>
    </w:p>
    <w:p w14:paraId="6FD86E63" w14:textId="77777777" w:rsidR="00FC17D8" w:rsidRDefault="00CF7A3D">
      <w:r>
        <w:t>In order to register, you must first supply some basic information: your name, an e-mail address, and a password. You should also check the boxes next to the “Terms &amp; Conditions” and the “Code of Conduct.”  Then click “Register.”</w:t>
      </w:r>
    </w:p>
    <w:p w14:paraId="5D0FB550" w14:textId="77777777" w:rsidR="00FC17D8" w:rsidRDefault="00CF7A3D">
      <w:r>
        <w:rPr>
          <w:noProof/>
        </w:rPr>
        <w:lastRenderedPageBreak/>
        <w:drawing>
          <wp:inline distT="0" distB="0" distL="0" distR="0" wp14:anchorId="5A574E08" wp14:editId="62596D88">
            <wp:extent cx="5943599" cy="5723255"/>
            <wp:effectExtent l="0" t="0" r="0" b="0"/>
            <wp:docPr id="1057"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pic:cNvPicPr/>
                  </pic:nvPicPr>
                  <pic:blipFill rotWithShape="1">
                    <a:blip r:embed="rId27" cstate="print">
                      <a:extLst>
                        <a:ext uri="{28A0092B-C50C-407E-A947-70E740481C1C}">
                          <a14:useLocalDpi xmlns:a14="http://schemas.microsoft.com/office/drawing/2010/main" val="0"/>
                        </a:ext>
                      </a:extLst>
                    </a:blip>
                    <a:srcRect/>
                    <a:stretch>
                      <a:fillRect/>
                    </a:stretch>
                  </pic:blipFill>
                  <pic:spPr>
                    <a:xfrm>
                      <a:off x="0" y="0"/>
                      <a:ext cx="5943599" cy="5723255"/>
                    </a:xfrm>
                    <a:prstGeom prst="rect">
                      <a:avLst/>
                    </a:prstGeom>
                  </pic:spPr>
                </pic:pic>
              </a:graphicData>
            </a:graphic>
          </wp:inline>
        </w:drawing>
      </w:r>
    </w:p>
    <w:p w14:paraId="3EABA6E3" w14:textId="77777777" w:rsidR="00FC17D8" w:rsidRDefault="00CF7A3D">
      <w:r>
        <w:t>If you have not yet browsed the course offerings, you can do that now. You might want to narrow your search by subject area.</w:t>
      </w:r>
    </w:p>
    <w:p w14:paraId="5A2E30B9" w14:textId="4B13E2EC" w:rsidR="00FC17D8" w:rsidRDefault="00231A24">
      <w:r>
        <w:rPr>
          <w:noProof/>
        </w:rPr>
        <w:lastRenderedPageBreak/>
        <mc:AlternateContent>
          <mc:Choice Requires="wps">
            <w:drawing>
              <wp:anchor distT="0" distB="0" distL="0" distR="0" simplePos="0" relativeHeight="251668480" behindDoc="0" locked="0" layoutInCell="1" allowOverlap="1" wp14:anchorId="1BCBF870" wp14:editId="0C419593">
                <wp:simplePos x="0" y="0"/>
                <wp:positionH relativeFrom="column">
                  <wp:posOffset>5238750</wp:posOffset>
                </wp:positionH>
                <wp:positionV relativeFrom="paragraph">
                  <wp:posOffset>5381625</wp:posOffset>
                </wp:positionV>
                <wp:extent cx="352425" cy="161925"/>
                <wp:effectExtent l="85725" t="133350" r="38100" b="38100"/>
                <wp:wrapNone/>
                <wp:docPr id="12" name="10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352425" cy="161925"/>
                        </a:xfrm>
                        <a:prstGeom prst="straightConnector1">
                          <a:avLst/>
                        </a:prstGeom>
                        <a:noFill/>
                        <a:ln w="63500">
                          <a:solidFill>
                            <a:srgbClr val="44546A"/>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shape w14:anchorId="6DE378AF" id="1058" o:spid="_x0000_s1026" type="#_x0000_t32" style="position:absolute;margin-left:412.5pt;margin-top:423.75pt;width:27.75pt;height:12.75pt;flip:x y;z-index:251668480;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" strokecolor="#44546a" strokeweight="5pt">
                <v:stroke endarrow="block" joinstyle="miter"/>
              </v:shape>
            </w:pict>
          </mc:Fallback>
        </mc:AlternateContent>
      </w:r>
      <w:r w:rsidR="00CF7A3D">
        <w:rPr>
          <w:noProof/>
        </w:rPr>
        <w:drawing>
          <wp:inline distT="0" distB="0" distL="0" distR="0" wp14:anchorId="7B06A817" wp14:editId="496B7E87">
            <wp:extent cx="5448300" cy="5610225"/>
            <wp:effectExtent l="0" t="0" r="0" b="9525"/>
            <wp:docPr id="1059"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pic:cNvPicPr/>
                  </pic:nvPicPr>
                  <pic:blipFill rotWithShape="1">
                    <a:blip r:embed="rId28" cstate="print">
                      <a:extLst>
                        <a:ext uri="{28A0092B-C50C-407E-A947-70E740481C1C}">
                          <a14:useLocalDpi xmlns:a14="http://schemas.microsoft.com/office/drawing/2010/main" val="0"/>
                        </a:ext>
                      </a:extLst>
                    </a:blip>
                    <a:srcRect/>
                    <a:stretch>
                      <a:fillRect/>
                    </a:stretch>
                  </pic:blipFill>
                  <pic:spPr>
                    <a:xfrm>
                      <a:off x="0" y="0"/>
                      <a:ext cx="5448300" cy="5610225"/>
                    </a:xfrm>
                    <a:prstGeom prst="rect">
                      <a:avLst/>
                    </a:prstGeom>
                  </pic:spPr>
                </pic:pic>
              </a:graphicData>
            </a:graphic>
          </wp:inline>
        </w:drawing>
      </w:r>
    </w:p>
    <w:p w14:paraId="39101661" w14:textId="77777777" w:rsidR="00FC17D8" w:rsidRDefault="00CF7A3D">
      <w:r>
        <w:t>You will be shown a list of courses, as well as the beginning date, length of course, and approximate time commitment. You can click “More” to get additional information about a specific course.</w:t>
      </w:r>
    </w:p>
    <w:p w14:paraId="393753AA" w14:textId="171DE0F7" w:rsidR="00FC17D8" w:rsidRDefault="00231A24">
      <w:r>
        <w:rPr>
          <w:noProof/>
        </w:rPr>
        <w:lastRenderedPageBreak/>
        <mc:AlternateContent>
          <mc:Choice Requires="wps">
            <w:drawing>
              <wp:anchor distT="0" distB="0" distL="0" distR="0" simplePos="0" relativeHeight="251667456" behindDoc="0" locked="0" layoutInCell="1" allowOverlap="1" wp14:anchorId="3BE1EAC4" wp14:editId="199F80D3">
                <wp:simplePos x="0" y="0"/>
                <wp:positionH relativeFrom="column">
                  <wp:posOffset>4914900</wp:posOffset>
                </wp:positionH>
                <wp:positionV relativeFrom="paragraph">
                  <wp:posOffset>2152650</wp:posOffset>
                </wp:positionV>
                <wp:extent cx="352425" cy="161925"/>
                <wp:effectExtent l="85725" t="133350" r="38100" b="38100"/>
                <wp:wrapNone/>
                <wp:docPr id="11" name="10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352425" cy="161925"/>
                        </a:xfrm>
                        <a:prstGeom prst="straightConnector1">
                          <a:avLst/>
                        </a:prstGeom>
                        <a:noFill/>
                        <a:ln w="63500">
                          <a:solidFill>
                            <a:srgbClr val="44546A"/>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shape w14:anchorId="4BBE32DD" id="1060" o:spid="_x0000_s1026" type="#_x0000_t32" style="position:absolute;margin-left:387pt;margin-top:169.5pt;width:27.75pt;height:12.75pt;flip:x y;z-index:251667456;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" strokecolor="#44546a" strokeweight="5pt">
                <v:stroke endarrow="block" joinstyle="miter"/>
              </v:shape>
            </w:pict>
          </mc:Fallback>
        </mc:AlternateContent>
      </w:r>
      <w:r w:rsidR="00CF7A3D">
        <w:rPr>
          <w:noProof/>
        </w:rPr>
        <w:drawing>
          <wp:inline distT="0" distB="0" distL="0" distR="0" wp14:anchorId="64F8465B" wp14:editId="23AFF324">
            <wp:extent cx="5000625" cy="5867399"/>
            <wp:effectExtent l="0" t="0" r="9525" b="0"/>
            <wp:docPr id="1061"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pic:cNvPicPr/>
                  </pic:nvPicPr>
                  <pic:blipFill rotWithShape="1">
                    <a:blip r:embed="rId29" cstate="print">
                      <a:extLst>
                        <a:ext uri="{28A0092B-C50C-407E-A947-70E740481C1C}">
                          <a14:useLocalDpi xmlns:a14="http://schemas.microsoft.com/office/drawing/2010/main" val="0"/>
                        </a:ext>
                      </a:extLst>
                    </a:blip>
                    <a:srcRect/>
                    <a:stretch>
                      <a:fillRect/>
                    </a:stretch>
                  </pic:blipFill>
                  <pic:spPr>
                    <a:xfrm>
                      <a:off x="0" y="0"/>
                      <a:ext cx="5000625" cy="5867399"/>
                    </a:xfrm>
                    <a:prstGeom prst="rect">
                      <a:avLst/>
                    </a:prstGeom>
                  </pic:spPr>
                </pic:pic>
              </a:graphicData>
            </a:graphic>
          </wp:inline>
        </w:drawing>
      </w:r>
    </w:p>
    <w:p w14:paraId="1A918517" w14:textId="77777777" w:rsidR="00FC17D8" w:rsidRDefault="00CF7A3D">
      <w:r>
        <w:t>If you want to join the course after reading about it, click the “Join Now” button. Be sure to note the beginning date of the course.</w:t>
      </w:r>
    </w:p>
    <w:p w14:paraId="5BAB7F26" w14:textId="0BDF622C" w:rsidR="00FC17D8" w:rsidRDefault="00231A24">
      <w:r>
        <w:rPr>
          <w:noProof/>
        </w:rPr>
        <w:lastRenderedPageBreak/>
        <mc:AlternateContent>
          <mc:Choice Requires="wps">
            <w:drawing>
              <wp:anchor distT="0" distB="0" distL="0" distR="0" simplePos="0" relativeHeight="251670528" behindDoc="0" locked="0" layoutInCell="1" allowOverlap="1" wp14:anchorId="300F7D01" wp14:editId="7DC86533">
                <wp:simplePos x="0" y="0"/>
                <wp:positionH relativeFrom="column">
                  <wp:posOffset>5010150</wp:posOffset>
                </wp:positionH>
                <wp:positionV relativeFrom="paragraph">
                  <wp:posOffset>5219700</wp:posOffset>
                </wp:positionV>
                <wp:extent cx="352425" cy="161925"/>
                <wp:effectExtent l="85725" t="133350" r="38100" b="38100"/>
                <wp:wrapNone/>
                <wp:docPr id="10" name="10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352425" cy="161925"/>
                        </a:xfrm>
                        <a:prstGeom prst="straightConnector1">
                          <a:avLst/>
                        </a:prstGeom>
                        <a:noFill/>
                        <a:ln w="63500">
                          <a:solidFill>
                            <a:srgbClr val="44546A"/>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shape w14:anchorId="665A4D16" id="1062" o:spid="_x0000_s1026" type="#_x0000_t32" style="position:absolute;margin-left:394.5pt;margin-top:411pt;width:27.75pt;height:12.75pt;flip:x y;z-index:251670528;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" strokecolor="#44546a" strokeweight="5pt">
                <v:stroke endarrow="block" joinstyle="miter"/>
              </v:shape>
            </w:pict>
          </mc:Fallback>
        </mc:AlternateContent>
      </w:r>
      <w:r w:rsidR="00CF7A3D">
        <w:rPr>
          <w:noProof/>
        </w:rPr>
        <w:drawing>
          <wp:inline distT="0" distB="0" distL="0" distR="0" wp14:anchorId="5D3B496E" wp14:editId="467CF866">
            <wp:extent cx="5200650" cy="5476875"/>
            <wp:effectExtent l="0" t="0" r="0" b="9525"/>
            <wp:docPr id="1063"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
                    <pic:cNvPicPr/>
                  </pic:nvPicPr>
                  <pic:blipFill rotWithShape="1">
                    <a:blip r:embed="rId30" cstate="print">
                      <a:extLst>
                        <a:ext uri="{28A0092B-C50C-407E-A947-70E740481C1C}">
                          <a14:useLocalDpi xmlns:a14="http://schemas.microsoft.com/office/drawing/2010/main" val="0"/>
                        </a:ext>
                      </a:extLst>
                    </a:blip>
                    <a:srcRect/>
                    <a:stretch>
                      <a:fillRect/>
                    </a:stretch>
                  </pic:blipFill>
                  <pic:spPr>
                    <a:xfrm>
                      <a:off x="0" y="0"/>
                      <a:ext cx="5200650" cy="5476875"/>
                    </a:xfrm>
                    <a:prstGeom prst="rect">
                      <a:avLst/>
                    </a:prstGeom>
                  </pic:spPr>
                </pic:pic>
              </a:graphicData>
            </a:graphic>
          </wp:inline>
        </w:drawing>
      </w:r>
    </w:p>
    <w:p w14:paraId="5D39ACB2" w14:textId="77777777" w:rsidR="00FC17D8" w:rsidRDefault="00CF7A3D">
      <w:r>
        <w:t xml:space="preserve">You have now officially registered for the course. If you are new to MOOCS, or </w:t>
      </w:r>
      <w:proofErr w:type="spellStart"/>
      <w:r>
        <w:t>FutureLearn</w:t>
      </w:r>
      <w:proofErr w:type="spellEnd"/>
      <w:r>
        <w:t xml:space="preserve"> specifically, you may want to read the FAQs and the “How it works” guide before the course begins.</w:t>
      </w:r>
    </w:p>
    <w:p w14:paraId="08A304FB" w14:textId="6B7E6774" w:rsidR="00FC17D8" w:rsidRDefault="00231A24">
      <w:r>
        <w:rPr>
          <w:noProof/>
        </w:rPr>
        <w:lastRenderedPageBreak/>
        <mc:AlternateContent>
          <mc:Choice Requires="wps">
            <w:drawing>
              <wp:anchor distT="0" distB="0" distL="0" distR="0" simplePos="0" relativeHeight="251671552" behindDoc="0" locked="0" layoutInCell="1" allowOverlap="1" wp14:anchorId="43522910" wp14:editId="6B4FB277">
                <wp:simplePos x="0" y="0"/>
                <wp:positionH relativeFrom="column">
                  <wp:posOffset>5019675</wp:posOffset>
                </wp:positionH>
                <wp:positionV relativeFrom="paragraph">
                  <wp:posOffset>2790825</wp:posOffset>
                </wp:positionV>
                <wp:extent cx="352425" cy="161925"/>
                <wp:effectExtent l="85725" t="133350" r="38100" b="38100"/>
                <wp:wrapNone/>
                <wp:docPr id="9" name="10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352425" cy="161925"/>
                        </a:xfrm>
                        <a:prstGeom prst="straightConnector1">
                          <a:avLst/>
                        </a:prstGeom>
                        <a:noFill/>
                        <a:ln w="63500">
                          <a:solidFill>
                            <a:srgbClr val="44546A"/>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shape w14:anchorId="6EA7AFB9" id="1064" o:spid="_x0000_s1026" type="#_x0000_t32" style="position:absolute;margin-left:395.25pt;margin-top:219.75pt;width:27.75pt;height:12.75pt;flip:x y;z-index:251671552;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" strokecolor="#44546a" strokeweight="5pt">
                <v:stroke endarrow="block" joinstyle="miter"/>
              </v:shape>
            </w:pict>
          </mc:Fallback>
        </mc:AlternateContent>
      </w:r>
      <w:r w:rsidR="00CF7A3D">
        <w:rPr>
          <w:noProof/>
        </w:rPr>
        <w:drawing>
          <wp:inline distT="0" distB="0" distL="0" distR="0" wp14:anchorId="41FE13A5" wp14:editId="4B4469B2">
            <wp:extent cx="5124449" cy="3895724"/>
            <wp:effectExtent l="0" t="0" r="0" b="9525"/>
            <wp:docPr id="1065"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
                    <pic:cNvPicPr/>
                  </pic:nvPicPr>
                  <pic:blipFill rotWithShape="1">
                    <a:blip r:embed="rId31" cstate="print">
                      <a:extLst>
                        <a:ext uri="{28A0092B-C50C-407E-A947-70E740481C1C}">
                          <a14:useLocalDpi xmlns:a14="http://schemas.microsoft.com/office/drawing/2010/main" val="0"/>
                        </a:ext>
                      </a:extLst>
                    </a:blip>
                    <a:srcRect/>
                    <a:stretch>
                      <a:fillRect/>
                    </a:stretch>
                  </pic:blipFill>
                  <pic:spPr>
                    <a:xfrm>
                      <a:off x="0" y="0"/>
                      <a:ext cx="5124449" cy="3895724"/>
                    </a:xfrm>
                    <a:prstGeom prst="rect">
                      <a:avLst/>
                    </a:prstGeom>
                  </pic:spPr>
                </pic:pic>
              </a:graphicData>
            </a:graphic>
          </wp:inline>
        </w:drawing>
      </w:r>
    </w:p>
    <w:p w14:paraId="7102BC44" w14:textId="77777777" w:rsidR="00FC17D8" w:rsidRDefault="00FC17D8"/>
    <w:p w14:paraId="10FD678E" w14:textId="77777777" w:rsidR="00FC17D8" w:rsidRDefault="00CF7A3D">
      <w:r>
        <w:t xml:space="preserve">If you navigate to “My Courses,” you will be able to view a list of the courses for which you are registered. Once the course has begun, you will be able to access the offered materials, which may be videos, handouts, notes, and/or discussion forums. If you decide that you do not want to do a particular course, you can click on “Leave this course,” and you will be </w:t>
      </w:r>
      <w:proofErr w:type="spellStart"/>
      <w:r>
        <w:t>unenrolled</w:t>
      </w:r>
      <w:proofErr w:type="spellEnd"/>
      <w:r>
        <w:t xml:space="preserve">. </w:t>
      </w:r>
    </w:p>
    <w:p w14:paraId="647A66F5" w14:textId="77777777" w:rsidR="00FC17D8" w:rsidRDefault="00CF7A3D">
      <w:r>
        <w:br w:type="page"/>
      </w:r>
    </w:p>
    <w:p w14:paraId="46CCC3EF" w14:textId="77777777" w:rsidR="00FC17D8" w:rsidRDefault="00CF7A3D" w:rsidP="007A66E5">
      <w:pPr>
        <w:pStyle w:val="Heading2"/>
      </w:pPr>
      <w:bookmarkStart w:id="8" w:name="_Toc345676907"/>
      <w:r>
        <w:lastRenderedPageBreak/>
        <w:t xml:space="preserve">Signing up for </w:t>
      </w:r>
      <w:proofErr w:type="spellStart"/>
      <w:r>
        <w:t>Coursera</w:t>
      </w:r>
      <w:bookmarkEnd w:id="8"/>
      <w:proofErr w:type="spellEnd"/>
    </w:p>
    <w:p w14:paraId="38857620" w14:textId="77777777" w:rsidR="00FC17D8" w:rsidRDefault="00DB011F">
      <w:hyperlink r:id="rId32" w:history="1">
        <w:r w:rsidR="00CF7A3D">
          <w:rPr>
            <w:rStyle w:val="Hyperlink"/>
          </w:rPr>
          <w:t>https://www.coursera.org/</w:t>
        </w:r>
      </w:hyperlink>
      <w:r w:rsidR="00CF7A3D">
        <w:t xml:space="preserve"> </w:t>
      </w:r>
    </w:p>
    <w:p w14:paraId="73117C58" w14:textId="77777777" w:rsidR="00FC17D8" w:rsidRDefault="00FC17D8"/>
    <w:p w14:paraId="00DC2A31" w14:textId="30B98C24" w:rsidR="00FC17D8" w:rsidRDefault="00231A24">
      <w:pPr>
        <w:keepNext/>
      </w:pPr>
      <w:r>
        <w:rPr>
          <w:noProof/>
        </w:rPr>
        <mc:AlternateContent>
          <mc:Choice Requires="wps">
            <w:drawing>
              <wp:anchor distT="0" distB="0" distL="0" distR="0" simplePos="0" relativeHeight="251661312" behindDoc="0" locked="0" layoutInCell="1" allowOverlap="1" wp14:anchorId="1A97B9D1" wp14:editId="67909539">
                <wp:simplePos x="0" y="0"/>
                <wp:positionH relativeFrom="column">
                  <wp:posOffset>4914900</wp:posOffset>
                </wp:positionH>
                <wp:positionV relativeFrom="paragraph">
                  <wp:posOffset>114300</wp:posOffset>
                </wp:positionV>
                <wp:extent cx="352425" cy="161925"/>
                <wp:effectExtent l="85725" t="132715" r="38100" b="38735"/>
                <wp:wrapNone/>
                <wp:docPr id="8" name="106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352425" cy="161925"/>
                        </a:xfrm>
                        <a:prstGeom prst="straightConnector1">
                          <a:avLst/>
                        </a:prstGeom>
                        <a:noFill/>
                        <a:ln w="63500">
                          <a:solidFill>
                            <a:srgbClr val="44546A"/>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shape w14:anchorId="02CE3F35" id="1066" o:spid="_x0000_s1026" type="#_x0000_t32" style="position:absolute;margin-left:387pt;margin-top:9pt;width:27.75pt;height:12.75pt;flip:x y;z-index:251661312;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" strokecolor="#44546a" strokeweight="5pt">
                <v:stroke endarrow="block" joinstyle="miter"/>
              </v:shape>
            </w:pict>
          </mc:Fallback>
        </mc:AlternateContent>
      </w:r>
      <w:r w:rsidR="00CF7A3D">
        <w:rPr>
          <w:noProof/>
        </w:rPr>
        <w:drawing>
          <wp:inline distT="0" distB="0" distL="0" distR="0" wp14:anchorId="49C04CD5" wp14:editId="71507346">
            <wp:extent cx="5943600" cy="3218815"/>
            <wp:effectExtent l="0" t="0" r="0" b="635"/>
            <wp:docPr id="1067"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
                    <pic:cNvPicPr/>
                  </pic:nvPicPr>
                  <pic:blipFill rotWithShape="1">
                    <a:blip r:embed="rId33" cstate="print">
                      <a:extLst>
                        <a:ext uri="{28A0092B-C50C-407E-A947-70E740481C1C}">
                          <a14:useLocalDpi xmlns:a14="http://schemas.microsoft.com/office/drawing/2010/main" val="0"/>
                        </a:ext>
                      </a:extLst>
                    </a:blip>
                    <a:srcRect/>
                    <a:stretch>
                      <a:fillRect/>
                    </a:stretch>
                  </pic:blipFill>
                  <pic:spPr>
                    <a:xfrm>
                      <a:off x="0" y="0"/>
                      <a:ext cx="5943600" cy="3218815"/>
                    </a:xfrm>
                    <a:prstGeom prst="rect">
                      <a:avLst/>
                    </a:prstGeom>
                  </pic:spPr>
                </pic:pic>
              </a:graphicData>
            </a:graphic>
          </wp:inline>
        </w:drawing>
      </w:r>
    </w:p>
    <w:p w14:paraId="194B54C6" w14:textId="77777777" w:rsidR="00FC17D8" w:rsidRDefault="00CF7A3D">
      <w:pPr>
        <w:pStyle w:val="Caption"/>
      </w:pPr>
      <w:r>
        <w:t xml:space="preserve">Picture </w:t>
      </w:r>
      <w:r w:rsidR="00DB011F">
        <w:fldChar w:fldCharType="begin"/>
      </w:r>
      <w:r w:rsidR="00DB011F">
        <w:instrText xml:space="preserve"> SEQ Picture \* ARABIC </w:instrText>
      </w:r>
      <w:r w:rsidR="00DB011F">
        <w:fldChar w:fldCharType="separate"/>
      </w:r>
      <w:r w:rsidR="007151C6">
        <w:rPr>
          <w:noProof/>
        </w:rPr>
        <w:t>7</w:t>
      </w:r>
      <w:r w:rsidR="00DB011F">
        <w:rPr>
          <w:noProof/>
        </w:rPr>
        <w:fldChar w:fldCharType="end"/>
      </w:r>
      <w:r>
        <w:t xml:space="preserve"> </w:t>
      </w:r>
      <w:proofErr w:type="spellStart"/>
      <w:r>
        <w:t>Coursera</w:t>
      </w:r>
      <w:proofErr w:type="spellEnd"/>
      <w:r>
        <w:t xml:space="preserve"> home page</w:t>
      </w:r>
    </w:p>
    <w:p w14:paraId="79FFE188" w14:textId="77777777" w:rsidR="00FC17D8" w:rsidRDefault="00CF7A3D">
      <w:proofErr w:type="spellStart"/>
      <w:r>
        <w:t>Coursera</w:t>
      </w:r>
      <w:proofErr w:type="spellEnd"/>
      <w:r>
        <w:t xml:space="preserve"> is a gathering of MOOCs, or </w:t>
      </w:r>
      <w:r>
        <w:rPr>
          <w:u w:val="single"/>
        </w:rPr>
        <w:t>M</w:t>
      </w:r>
      <w:r>
        <w:t xml:space="preserve">assive </w:t>
      </w:r>
      <w:r>
        <w:rPr>
          <w:u w:val="single"/>
        </w:rPr>
        <w:t>O</w:t>
      </w:r>
      <w:r>
        <w:t xml:space="preserve">pen </w:t>
      </w:r>
      <w:r>
        <w:rPr>
          <w:u w:val="single"/>
        </w:rPr>
        <w:t>O</w:t>
      </w:r>
      <w:r>
        <w:t xml:space="preserve">nline </w:t>
      </w:r>
      <w:r>
        <w:rPr>
          <w:u w:val="single"/>
        </w:rPr>
        <w:t>C</w:t>
      </w:r>
      <w:r>
        <w:t>ourses. A MOOC is generally designed by a university or other organization, and available to anyone who has an interest in the topic. Some MOOCs offer the opportunity to take the course for credit or certification for an extra fee, but generally a MOOC does not charge for basic course materials like videos, handouts, discussion boards, and similar features. MOOCs are available on a wide variety of topics, so you will probably find one related to your field of interest.</w:t>
      </w:r>
    </w:p>
    <w:p w14:paraId="687C0D30" w14:textId="77777777" w:rsidR="00FC17D8" w:rsidRDefault="00CF7A3D">
      <w:r>
        <w:t xml:space="preserve">Signing up for </w:t>
      </w:r>
      <w:proofErr w:type="spellStart"/>
      <w:r>
        <w:t>Coursera</w:t>
      </w:r>
      <w:proofErr w:type="spellEnd"/>
      <w:r>
        <w:t xml:space="preserve"> is straightforward. You supply your name, an email address, and choose a password.</w:t>
      </w:r>
    </w:p>
    <w:p w14:paraId="7A12C685" w14:textId="77777777" w:rsidR="00FC17D8" w:rsidRDefault="00FC17D8"/>
    <w:p w14:paraId="3D56E596" w14:textId="43762A70" w:rsidR="00FC17D8" w:rsidRDefault="00231A24">
      <w:pPr>
        <w:keepNext/>
      </w:pPr>
      <w:r>
        <w:rPr>
          <w:noProof/>
        </w:rPr>
        <w:lastRenderedPageBreak/>
        <mc:AlternateContent>
          <mc:Choice Requires="wps">
            <w:drawing>
              <wp:anchor distT="0" distB="0" distL="0" distR="0" simplePos="0" relativeHeight="251660288" behindDoc="0" locked="0" layoutInCell="1" allowOverlap="1" wp14:anchorId="366333D9" wp14:editId="206E5316">
                <wp:simplePos x="0" y="0"/>
                <wp:positionH relativeFrom="column">
                  <wp:posOffset>1495425</wp:posOffset>
                </wp:positionH>
                <wp:positionV relativeFrom="paragraph">
                  <wp:posOffset>2095500</wp:posOffset>
                </wp:positionV>
                <wp:extent cx="352425" cy="161925"/>
                <wp:effectExtent l="85725" t="133350" r="38100" b="38100"/>
                <wp:wrapNone/>
                <wp:docPr id="7" name="106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352425" cy="161925"/>
                        </a:xfrm>
                        <a:prstGeom prst="straightConnector1">
                          <a:avLst/>
                        </a:prstGeom>
                        <a:noFill/>
                        <a:ln w="63500">
                          <a:solidFill>
                            <a:srgbClr val="44546A"/>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shape w14:anchorId="3F7C5360" id="1068" o:spid="_x0000_s1026" type="#_x0000_t32" style="position:absolute;margin-left:117.75pt;margin-top:165pt;width:27.75pt;height:12.75pt;flip:x y;z-index:251660288;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" strokecolor="#44546a" strokeweight="5pt">
                <v:stroke endarrow="block" joinstyle="miter"/>
              </v:shape>
            </w:pict>
          </mc:Fallback>
        </mc:AlternateContent>
      </w:r>
      <w:r w:rsidR="00CF7A3D">
        <w:rPr>
          <w:noProof/>
        </w:rPr>
        <w:drawing>
          <wp:inline distT="0" distB="0" distL="0" distR="0" wp14:anchorId="16C8E992" wp14:editId="34B5426F">
            <wp:extent cx="4762500" cy="2555264"/>
            <wp:effectExtent l="0" t="0" r="0" b="0"/>
            <wp:docPr id="1069"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
                    <pic:cNvPicPr/>
                  </pic:nvPicPr>
                  <pic:blipFill rotWithShape="1">
                    <a:blip r:embed="rId34" cstate="print">
                      <a:extLst>
                        <a:ext uri="{28A0092B-C50C-407E-A947-70E740481C1C}">
                          <a14:useLocalDpi xmlns:a14="http://schemas.microsoft.com/office/drawing/2010/main" val="0"/>
                        </a:ext>
                      </a:extLst>
                    </a:blip>
                    <a:srcRect/>
                    <a:stretch>
                      <a:fillRect/>
                    </a:stretch>
                  </pic:blipFill>
                  <pic:spPr>
                    <a:xfrm>
                      <a:off x="0" y="0"/>
                      <a:ext cx="4762500" cy="2555264"/>
                    </a:xfrm>
                    <a:prstGeom prst="rect">
                      <a:avLst/>
                    </a:prstGeom>
                  </pic:spPr>
                </pic:pic>
              </a:graphicData>
            </a:graphic>
          </wp:inline>
        </w:drawing>
      </w:r>
    </w:p>
    <w:p w14:paraId="49B27C57" w14:textId="77777777" w:rsidR="00FC17D8" w:rsidRDefault="00CF7A3D">
      <w:pPr>
        <w:pStyle w:val="Caption"/>
      </w:pPr>
      <w:r>
        <w:t xml:space="preserve">Picture </w:t>
      </w:r>
      <w:r w:rsidR="00DB011F">
        <w:fldChar w:fldCharType="begin"/>
      </w:r>
      <w:r w:rsidR="00DB011F">
        <w:instrText xml:space="preserve"> SEQ Picture \* ARABIC </w:instrText>
      </w:r>
      <w:r w:rsidR="00DB011F">
        <w:fldChar w:fldCharType="separate"/>
      </w:r>
      <w:r w:rsidR="007151C6">
        <w:rPr>
          <w:noProof/>
        </w:rPr>
        <w:t>8</w:t>
      </w:r>
      <w:r w:rsidR="00DB011F">
        <w:rPr>
          <w:noProof/>
        </w:rPr>
        <w:fldChar w:fldCharType="end"/>
      </w:r>
      <w:r>
        <w:t xml:space="preserve"> Sign up for a </w:t>
      </w:r>
      <w:proofErr w:type="spellStart"/>
      <w:r>
        <w:t>Coursera</w:t>
      </w:r>
      <w:proofErr w:type="spellEnd"/>
      <w:r>
        <w:t xml:space="preserve"> account</w:t>
      </w:r>
    </w:p>
    <w:p w14:paraId="5F58EF11" w14:textId="77777777" w:rsidR="00FC17D8" w:rsidRDefault="00CF7A3D">
      <w:r>
        <w:t xml:space="preserve">Once you have created a </w:t>
      </w:r>
      <w:proofErr w:type="spellStart"/>
      <w:r>
        <w:t>Coursera</w:t>
      </w:r>
      <w:proofErr w:type="spellEnd"/>
      <w:r>
        <w:t xml:space="preserve"> account, you will be able to browse course offerings. </w:t>
      </w:r>
    </w:p>
    <w:p w14:paraId="71D85ABB" w14:textId="77777777" w:rsidR="00FC17D8" w:rsidRDefault="00FC17D8"/>
    <w:p w14:paraId="141DA5EE" w14:textId="6BD27290" w:rsidR="00FC17D8" w:rsidRDefault="00231A24">
      <w:pPr>
        <w:keepNext/>
      </w:pPr>
      <w:r>
        <w:rPr>
          <w:noProof/>
        </w:rPr>
        <mc:AlternateContent>
          <mc:Choice Requires="wps">
            <w:drawing>
              <wp:anchor distT="0" distB="0" distL="0" distR="0" simplePos="0" relativeHeight="251659264" behindDoc="0" locked="0" layoutInCell="1" allowOverlap="1" wp14:anchorId="28C25F3D" wp14:editId="7F39E9FC">
                <wp:simplePos x="0" y="0"/>
                <wp:positionH relativeFrom="column">
                  <wp:posOffset>2600325</wp:posOffset>
                </wp:positionH>
                <wp:positionV relativeFrom="paragraph">
                  <wp:posOffset>1358900</wp:posOffset>
                </wp:positionV>
                <wp:extent cx="352425" cy="161925"/>
                <wp:effectExtent l="85725" t="133350" r="38100" b="38100"/>
                <wp:wrapNone/>
                <wp:docPr id="6" name="107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352425" cy="161925"/>
                        </a:xfrm>
                        <a:prstGeom prst="straightConnector1">
                          <a:avLst/>
                        </a:prstGeom>
                        <a:noFill/>
                        <a:ln w="63500">
                          <a:solidFill>
                            <a:srgbClr val="44546A"/>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shape w14:anchorId="3B899178" id="1070" o:spid="_x0000_s1026" type="#_x0000_t32" style="position:absolute;margin-left:204.75pt;margin-top:107pt;width:27.75pt;height:12.75pt;flip:x y;z-index:251659264;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" strokecolor="#44546a" strokeweight="5pt">
                <v:stroke endarrow="block" joinstyle="miter"/>
              </v:shape>
            </w:pict>
          </mc:Fallback>
        </mc:AlternateContent>
      </w:r>
      <w:r w:rsidR="00CF7A3D">
        <w:rPr>
          <w:noProof/>
        </w:rPr>
        <w:drawing>
          <wp:inline distT="0" distB="0" distL="0" distR="0" wp14:anchorId="43CC6281" wp14:editId="12EBC34F">
            <wp:extent cx="4143375" cy="1574571"/>
            <wp:effectExtent l="0" t="0" r="0" b="6985"/>
            <wp:docPr id="1071"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
                    <pic:cNvPicPr/>
                  </pic:nvPicPr>
                  <pic:blipFill rotWithShape="1">
                    <a:blip r:embed="rId35" cstate="print">
                      <a:extLst>
                        <a:ext uri="{28A0092B-C50C-407E-A947-70E740481C1C}">
                          <a14:useLocalDpi xmlns:a14="http://schemas.microsoft.com/office/drawing/2010/main" val="0"/>
                        </a:ext>
                      </a:extLst>
                    </a:blip>
                    <a:srcRect/>
                    <a:stretch>
                      <a:fillRect/>
                    </a:stretch>
                  </pic:blipFill>
                  <pic:spPr>
                    <a:xfrm>
                      <a:off x="0" y="0"/>
                      <a:ext cx="4143375" cy="1574571"/>
                    </a:xfrm>
                    <a:prstGeom prst="rect">
                      <a:avLst/>
                    </a:prstGeom>
                  </pic:spPr>
                </pic:pic>
              </a:graphicData>
            </a:graphic>
          </wp:inline>
        </w:drawing>
      </w:r>
    </w:p>
    <w:p w14:paraId="507367D0" w14:textId="77777777" w:rsidR="00FC17D8" w:rsidRDefault="00CF7A3D">
      <w:pPr>
        <w:pStyle w:val="Caption"/>
      </w:pPr>
      <w:r>
        <w:t xml:space="preserve">Picture </w:t>
      </w:r>
      <w:r w:rsidR="00DB011F">
        <w:fldChar w:fldCharType="begin"/>
      </w:r>
      <w:r w:rsidR="00DB011F">
        <w:instrText xml:space="preserve"> SEQ Picture \* ARABIC </w:instrText>
      </w:r>
      <w:r w:rsidR="00DB011F">
        <w:fldChar w:fldCharType="separate"/>
      </w:r>
      <w:r w:rsidR="007151C6">
        <w:rPr>
          <w:noProof/>
        </w:rPr>
        <w:t>9</w:t>
      </w:r>
      <w:r w:rsidR="00DB011F">
        <w:rPr>
          <w:noProof/>
        </w:rPr>
        <w:fldChar w:fldCharType="end"/>
      </w:r>
      <w:r>
        <w:t xml:space="preserve"> Find an interesting course</w:t>
      </w:r>
    </w:p>
    <w:p w14:paraId="766273EC" w14:textId="77777777" w:rsidR="00FC17D8" w:rsidRDefault="00FC17D8"/>
    <w:p w14:paraId="3A060B03" w14:textId="77777777" w:rsidR="00FC17D8" w:rsidRDefault="00FC17D8"/>
    <w:p w14:paraId="14E149AF" w14:textId="77777777" w:rsidR="00FC17D8" w:rsidRDefault="00FC17D8"/>
    <w:p w14:paraId="21D47F04" w14:textId="5A932F46" w:rsidR="00FC17D8" w:rsidRDefault="00231A24">
      <w:pPr>
        <w:keepNext/>
      </w:pPr>
      <w:r>
        <w:rPr>
          <w:noProof/>
        </w:rPr>
        <w:lastRenderedPageBreak/>
        <mc:AlternateContent>
          <mc:Choice Requires="wps">
            <w:drawing>
              <wp:anchor distT="0" distB="0" distL="0" distR="0" simplePos="0" relativeHeight="251662336" behindDoc="0" locked="0" layoutInCell="1" allowOverlap="1" wp14:anchorId="79B07C5F" wp14:editId="5F3049FC">
                <wp:simplePos x="0" y="0"/>
                <wp:positionH relativeFrom="margin">
                  <wp:align>right</wp:align>
                </wp:positionH>
                <wp:positionV relativeFrom="paragraph">
                  <wp:posOffset>1524000</wp:posOffset>
                </wp:positionV>
                <wp:extent cx="352425" cy="161925"/>
                <wp:effectExtent l="85090" t="133350" r="38735" b="38100"/>
                <wp:wrapNone/>
                <wp:docPr id="5" name="10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352425" cy="161925"/>
                        </a:xfrm>
                        <a:prstGeom prst="straightConnector1">
                          <a:avLst/>
                        </a:prstGeom>
                        <a:noFill/>
                        <a:ln w="63500">
                          <a:solidFill>
                            <a:srgbClr val="44546A"/>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shape w14:anchorId="67ED36E4" id="1072" o:spid="_x0000_s1026" type="#_x0000_t32" style="position:absolute;margin-left:-23.45pt;margin-top:120pt;width:27.75pt;height:12.75pt;flip:x y;z-index:251662336;visibility:visible;mso-wrap-style:square;mso-width-percent:0;mso-height-percent:0;mso-wrap-distance-left:0;mso-wrap-distance-top:0;mso-wrap-distance-right:0;mso-wrap-distance-bottom:0;mso-position-horizontal:righ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" strokecolor="#44546a" strokeweight="5pt">
                <v:stroke endarrow="block" joinstyle="miter"/>
                <w10:wrap anchorx="margin"/>
              </v:shape>
            </w:pict>
          </mc:Fallback>
        </mc:AlternateContent>
      </w:r>
      <w:r w:rsidR="00CF7A3D">
        <w:rPr>
          <w:noProof/>
        </w:rPr>
        <w:drawing>
          <wp:inline distT="0" distB="0" distL="0" distR="0" wp14:anchorId="02A03E14" wp14:editId="587A3897">
            <wp:extent cx="5943600" cy="3335654"/>
            <wp:effectExtent l="0" t="0" r="0" b="0"/>
            <wp:docPr id="1073"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
                    <pic:cNvPicPr/>
                  </pic:nvPicPr>
                  <pic:blipFill rotWithShape="1">
                    <a:blip r:embed="rId36" cstate="print">
                      <a:extLst>
                        <a:ext uri="{28A0092B-C50C-407E-A947-70E740481C1C}">
                          <a14:useLocalDpi xmlns:a14="http://schemas.microsoft.com/office/drawing/2010/main" val="0"/>
                        </a:ext>
                      </a:extLst>
                    </a:blip>
                    <a:srcRect/>
                    <a:stretch>
                      <a:fillRect/>
                    </a:stretch>
                  </pic:blipFill>
                  <pic:spPr>
                    <a:xfrm>
                      <a:off x="0" y="0"/>
                      <a:ext cx="5943600" cy="3335654"/>
                    </a:xfrm>
                    <a:prstGeom prst="rect">
                      <a:avLst/>
                    </a:prstGeom>
                  </pic:spPr>
                </pic:pic>
              </a:graphicData>
            </a:graphic>
          </wp:inline>
        </w:drawing>
      </w:r>
    </w:p>
    <w:p w14:paraId="70197805" w14:textId="77777777" w:rsidR="00FC17D8" w:rsidRDefault="00CF7A3D">
      <w:pPr>
        <w:pStyle w:val="Caption"/>
      </w:pPr>
      <w:r>
        <w:t xml:space="preserve">Picture </w:t>
      </w:r>
      <w:r w:rsidR="00DB011F">
        <w:fldChar w:fldCharType="begin"/>
      </w:r>
      <w:r w:rsidR="00DB011F">
        <w:instrText xml:space="preserve"> SEQ Picture \* ARABIC </w:instrText>
      </w:r>
      <w:r w:rsidR="00DB011F">
        <w:fldChar w:fldCharType="separate"/>
      </w:r>
      <w:r w:rsidR="007151C6">
        <w:rPr>
          <w:noProof/>
        </w:rPr>
        <w:t>10</w:t>
      </w:r>
      <w:r w:rsidR="00DB011F">
        <w:rPr>
          <w:noProof/>
        </w:rPr>
        <w:fldChar w:fldCharType="end"/>
      </w:r>
      <w:r>
        <w:t xml:space="preserve"> Choose from available courses in a variety of disciplines</w:t>
      </w:r>
    </w:p>
    <w:p w14:paraId="1C1E412B" w14:textId="77777777" w:rsidR="00FC17D8" w:rsidRDefault="00CF7A3D">
      <w:r>
        <w:t xml:space="preserve">By clicking the green “learn now!”  </w:t>
      </w:r>
      <w:proofErr w:type="gramStart"/>
      <w:r>
        <w:t>button</w:t>
      </w:r>
      <w:proofErr w:type="gramEnd"/>
      <w:r>
        <w:t>, you can learn more about the course that you have selected.</w:t>
      </w:r>
    </w:p>
    <w:p w14:paraId="4FB6D115" w14:textId="2CAD0216" w:rsidR="00FC17D8" w:rsidRDefault="00231A24">
      <w:pPr>
        <w:keepNext/>
      </w:pPr>
      <w:r>
        <w:rPr>
          <w:noProof/>
        </w:rPr>
        <w:lastRenderedPageBreak/>
        <mc:AlternateContent>
          <mc:Choice Requires="wps">
            <w:drawing>
              <wp:anchor distT="0" distB="0" distL="0" distR="0" simplePos="0" relativeHeight="251663360" behindDoc="0" locked="0" layoutInCell="1" allowOverlap="1" wp14:anchorId="63D9E2F4" wp14:editId="705FF7A9">
                <wp:simplePos x="0" y="0"/>
                <wp:positionH relativeFrom="column">
                  <wp:posOffset>2952750</wp:posOffset>
                </wp:positionH>
                <wp:positionV relativeFrom="paragraph">
                  <wp:posOffset>1647825</wp:posOffset>
                </wp:positionV>
                <wp:extent cx="352425" cy="161925"/>
                <wp:effectExtent l="85725" t="133350" r="38100" b="38100"/>
                <wp:wrapNone/>
                <wp:docPr id="4" name="10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352425" cy="161925"/>
                        </a:xfrm>
                        <a:prstGeom prst="straightConnector1">
                          <a:avLst/>
                        </a:prstGeom>
                        <a:noFill/>
                        <a:ln w="63500">
                          <a:solidFill>
                            <a:srgbClr val="44546A"/>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shape w14:anchorId="31849DC4" id="1074" o:spid="_x0000_s1026" type="#_x0000_t32" style="position:absolute;margin-left:232.5pt;margin-top:129.75pt;width:27.75pt;height:12.75pt;flip:x y;z-index:251663360;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" strokecolor="#44546a" strokeweight="5pt">
                <v:stroke endarrow="block" joinstyle="miter"/>
              </v:shape>
            </w:pict>
          </mc:Fallback>
        </mc:AlternateContent>
      </w:r>
      <w:r w:rsidR="00CF7A3D">
        <w:rPr>
          <w:noProof/>
        </w:rPr>
        <w:drawing>
          <wp:inline distT="0" distB="0" distL="0" distR="0" wp14:anchorId="38E4A347" wp14:editId="36589F34">
            <wp:extent cx="4791075" cy="4171950"/>
            <wp:effectExtent l="0" t="0" r="9525" b="0"/>
            <wp:docPr id="1075"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
                    <pic:cNvPicPr/>
                  </pic:nvPicPr>
                  <pic:blipFill rotWithShape="1">
                    <a:blip r:embed="rId37" cstate="print">
                      <a:extLst>
                        <a:ext uri="{28A0092B-C50C-407E-A947-70E740481C1C}">
                          <a14:useLocalDpi xmlns:a14="http://schemas.microsoft.com/office/drawing/2010/main" val="0"/>
                        </a:ext>
                      </a:extLst>
                    </a:blip>
                    <a:srcRect/>
                    <a:stretch>
                      <a:fillRect/>
                    </a:stretch>
                  </pic:blipFill>
                  <pic:spPr>
                    <a:xfrm>
                      <a:off x="0" y="0"/>
                      <a:ext cx="4791075" cy="4171950"/>
                    </a:xfrm>
                    <a:prstGeom prst="rect">
                      <a:avLst/>
                    </a:prstGeom>
                  </pic:spPr>
                </pic:pic>
              </a:graphicData>
            </a:graphic>
          </wp:inline>
        </w:drawing>
      </w:r>
    </w:p>
    <w:p w14:paraId="337FF0E4" w14:textId="77777777" w:rsidR="00FC17D8" w:rsidRDefault="00CF7A3D">
      <w:pPr>
        <w:pStyle w:val="Caption"/>
      </w:pPr>
      <w:r>
        <w:t xml:space="preserve">Picture </w:t>
      </w:r>
      <w:r w:rsidR="00DB011F">
        <w:fldChar w:fldCharType="begin"/>
      </w:r>
      <w:r w:rsidR="00DB011F">
        <w:instrText xml:space="preserve"> SEQ Picture \* ARABIC </w:instrText>
      </w:r>
      <w:r w:rsidR="00DB011F">
        <w:fldChar w:fldCharType="separate"/>
      </w:r>
      <w:r w:rsidR="007151C6">
        <w:rPr>
          <w:noProof/>
        </w:rPr>
        <w:t>11</w:t>
      </w:r>
      <w:r w:rsidR="00DB011F">
        <w:rPr>
          <w:noProof/>
        </w:rPr>
        <w:fldChar w:fldCharType="end"/>
      </w:r>
      <w:r>
        <w:t xml:space="preserve"> Learn more about a specific course</w:t>
      </w:r>
    </w:p>
    <w:p w14:paraId="4E4921A3" w14:textId="77777777" w:rsidR="00FC17D8" w:rsidRDefault="00CF7A3D">
      <w:r>
        <w:t>The home page for the course gives you a better idea of the type of activities and time commitment that the course will involve.  The course above will take about 8 hours to complete, and involves readings, videos, and projects. This course is self-paced, although not all courses are. Click on the “Start Learning” button to enroll.</w:t>
      </w:r>
    </w:p>
    <w:p w14:paraId="669C36A4" w14:textId="7275AB32" w:rsidR="00FC17D8" w:rsidRDefault="00231A24">
      <w:pPr>
        <w:keepNext/>
      </w:pPr>
      <w:r>
        <w:rPr>
          <w:noProof/>
        </w:rPr>
        <w:lastRenderedPageBreak/>
        <mc:AlternateContent>
          <mc:Choice Requires="wps">
            <w:drawing>
              <wp:anchor distT="0" distB="0" distL="0" distR="0" simplePos="0" relativeHeight="251664384" behindDoc="0" locked="0" layoutInCell="1" allowOverlap="1" wp14:anchorId="00E06184" wp14:editId="7B727EC1">
                <wp:simplePos x="0" y="0"/>
                <wp:positionH relativeFrom="column">
                  <wp:posOffset>5153025</wp:posOffset>
                </wp:positionH>
                <wp:positionV relativeFrom="paragraph">
                  <wp:posOffset>3933825</wp:posOffset>
                </wp:positionV>
                <wp:extent cx="352425" cy="161925"/>
                <wp:effectExtent l="85725" t="133350" r="38100" b="38100"/>
                <wp:wrapNone/>
                <wp:docPr id="3" name="107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352425" cy="161925"/>
                        </a:xfrm>
                        <a:prstGeom prst="straightConnector1">
                          <a:avLst/>
                        </a:prstGeom>
                        <a:noFill/>
                        <a:ln w="63500">
                          <a:solidFill>
                            <a:srgbClr val="44546A"/>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shape w14:anchorId="689E85BA" id="1076" o:spid="_x0000_s1026" type="#_x0000_t32" style="position:absolute;margin-left:405.75pt;margin-top:309.75pt;width:27.75pt;height:12.75pt;flip:x y;z-index:251664384;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" strokecolor="#44546a" strokeweight="5pt">
                <v:stroke endarrow="block" joinstyle="miter"/>
              </v:shape>
            </w:pict>
          </mc:Fallback>
        </mc:AlternateContent>
      </w:r>
      <w:r w:rsidR="00CF7A3D">
        <w:rPr>
          <w:noProof/>
        </w:rPr>
        <w:drawing>
          <wp:inline distT="0" distB="0" distL="0" distR="0" wp14:anchorId="3B09AD57" wp14:editId="7D4BB8C5">
            <wp:extent cx="5943600" cy="5539739"/>
            <wp:effectExtent l="0" t="0" r="0" b="3810"/>
            <wp:docPr id="1077"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
                    <pic:cNvPicPr/>
                  </pic:nvPicPr>
                  <pic:blipFill rotWithShape="1">
                    <a:blip r:embed="rId38" cstate="print">
                      <a:extLst>
                        <a:ext uri="{28A0092B-C50C-407E-A947-70E740481C1C}">
                          <a14:useLocalDpi xmlns:a14="http://schemas.microsoft.com/office/drawing/2010/main" val="0"/>
                        </a:ext>
                      </a:extLst>
                    </a:blip>
                    <a:srcRect/>
                    <a:stretch>
                      <a:fillRect/>
                    </a:stretch>
                  </pic:blipFill>
                  <pic:spPr>
                    <a:xfrm>
                      <a:off x="0" y="0"/>
                      <a:ext cx="5943600" cy="5539739"/>
                    </a:xfrm>
                    <a:prstGeom prst="rect">
                      <a:avLst/>
                    </a:prstGeom>
                  </pic:spPr>
                </pic:pic>
              </a:graphicData>
            </a:graphic>
          </wp:inline>
        </w:drawing>
      </w:r>
    </w:p>
    <w:p w14:paraId="11E915E9" w14:textId="77777777" w:rsidR="00FC17D8" w:rsidRDefault="00CF7A3D">
      <w:pPr>
        <w:pStyle w:val="Caption"/>
      </w:pPr>
      <w:r>
        <w:t xml:space="preserve">Picture </w:t>
      </w:r>
      <w:r w:rsidR="00DB011F">
        <w:fldChar w:fldCharType="begin"/>
      </w:r>
      <w:r w:rsidR="00DB011F">
        <w:instrText xml:space="preserve"> SEQ Picture \* ARABIC </w:instrText>
      </w:r>
      <w:r w:rsidR="00DB011F">
        <w:fldChar w:fldCharType="separate"/>
      </w:r>
      <w:r w:rsidR="007151C6">
        <w:rPr>
          <w:noProof/>
        </w:rPr>
        <w:t>12</w:t>
      </w:r>
      <w:r w:rsidR="00DB011F">
        <w:rPr>
          <w:noProof/>
        </w:rPr>
        <w:fldChar w:fldCharType="end"/>
      </w:r>
      <w:r>
        <w:t xml:space="preserve"> Begin the course by following the syllabus</w:t>
      </w:r>
    </w:p>
    <w:p w14:paraId="35FA4770" w14:textId="77777777" w:rsidR="00FC17D8" w:rsidRDefault="00CF7A3D">
      <w:r>
        <w:t>A detailed syllabus is available after you enroll in the course. You will probably want to begin with the first module, titled “Welcome to Get Organized.” Happy learning!</w:t>
      </w:r>
    </w:p>
    <w:p w14:paraId="5D936B94" w14:textId="77777777" w:rsidR="00FC17D8" w:rsidRDefault="00FC17D8"/>
    <w:p w14:paraId="7B92E913" w14:textId="77777777" w:rsidR="00FC17D8" w:rsidRDefault="00CF7A3D">
      <w:r>
        <w:br w:type="page"/>
      </w:r>
    </w:p>
    <w:p w14:paraId="4E0475B6" w14:textId="77777777" w:rsidR="00FC17D8" w:rsidRDefault="00CF7A3D" w:rsidP="007A66E5">
      <w:pPr>
        <w:pStyle w:val="Heading2"/>
      </w:pPr>
      <w:bookmarkStart w:id="9" w:name="_Toc345676908"/>
      <w:r>
        <w:lastRenderedPageBreak/>
        <w:t xml:space="preserve">Signing up for </w:t>
      </w:r>
      <w:proofErr w:type="spellStart"/>
      <w:r>
        <w:t>EdX</w:t>
      </w:r>
      <w:bookmarkEnd w:id="9"/>
      <w:proofErr w:type="spellEnd"/>
    </w:p>
    <w:p w14:paraId="1C24B20B" w14:textId="77777777" w:rsidR="00FC17D8" w:rsidRDefault="00CF7A3D">
      <w:r>
        <w:t xml:space="preserve">Go to </w:t>
      </w:r>
      <w:hyperlink r:id="rId39" w:history="1">
        <w:r>
          <w:rPr>
            <w:rStyle w:val="Hyperlink"/>
          </w:rPr>
          <w:t>https://www.edx.org/</w:t>
        </w:r>
      </w:hyperlink>
    </w:p>
    <w:p w14:paraId="46CF0B30" w14:textId="77777777" w:rsidR="00FC17D8" w:rsidRDefault="00FC17D8"/>
    <w:p w14:paraId="0FED1D50" w14:textId="77777777" w:rsidR="00FC17D8" w:rsidRDefault="00CF7A3D">
      <w:r>
        <w:rPr>
          <w:noProof/>
        </w:rPr>
        <w:drawing>
          <wp:inline distT="0" distB="0" distL="0" distR="0" wp14:anchorId="5CFC64E3" wp14:editId="59B7341A">
            <wp:extent cx="5943600" cy="5389880"/>
            <wp:effectExtent l="0" t="0" r="0" b="1270"/>
            <wp:docPr id="1078"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
                    <pic:cNvPicPr/>
                  </pic:nvPicPr>
                  <pic:blipFill rotWithShape="1">
                    <a:blip r:embed="rId40" cstate="print">
                      <a:extLst>
                        <a:ext uri="{28A0092B-C50C-407E-A947-70E740481C1C}">
                          <a14:useLocalDpi xmlns:a14="http://schemas.microsoft.com/office/drawing/2010/main" val="0"/>
                        </a:ext>
                      </a:extLst>
                    </a:blip>
                    <a:srcRect/>
                    <a:stretch>
                      <a:fillRect/>
                    </a:stretch>
                  </pic:blipFill>
                  <pic:spPr>
                    <a:xfrm>
                      <a:off x="0" y="0"/>
                      <a:ext cx="5943600" cy="5389880"/>
                    </a:xfrm>
                    <a:prstGeom prst="rect">
                      <a:avLst/>
                    </a:prstGeom>
                  </pic:spPr>
                </pic:pic>
              </a:graphicData>
            </a:graphic>
          </wp:inline>
        </w:drawing>
      </w:r>
    </w:p>
    <w:p w14:paraId="168A369E" w14:textId="77777777" w:rsidR="00FC17D8" w:rsidRDefault="00CF7A3D">
      <w:proofErr w:type="spellStart"/>
      <w:r>
        <w:t>EdX</w:t>
      </w:r>
      <w:proofErr w:type="spellEnd"/>
      <w:r>
        <w:t xml:space="preserve"> is a gathering of MOOCs, or </w:t>
      </w:r>
      <w:r>
        <w:rPr>
          <w:u w:val="single"/>
        </w:rPr>
        <w:t>M</w:t>
      </w:r>
      <w:r>
        <w:t xml:space="preserve">assive </w:t>
      </w:r>
      <w:r>
        <w:rPr>
          <w:u w:val="single"/>
        </w:rPr>
        <w:t>O</w:t>
      </w:r>
      <w:r>
        <w:t xml:space="preserve">pen </w:t>
      </w:r>
      <w:r>
        <w:rPr>
          <w:u w:val="single"/>
        </w:rPr>
        <w:t>O</w:t>
      </w:r>
      <w:r>
        <w:t xml:space="preserve">nline </w:t>
      </w:r>
      <w:r>
        <w:rPr>
          <w:u w:val="single"/>
        </w:rPr>
        <w:t>C</w:t>
      </w:r>
      <w:r>
        <w:t>ourses. A MOOC is generally designed by a university or other organization, and available to anyone who has an interest in the topic. Some MOOCs offer the opportunity to take the course for credit or certification for an extra fee, but generally a MOOC does not charge for basic course materials like videos, handouts, discussion boards, and similar features. MOOCs are available on a wide variety of topics, so you will probably find one related to your field of interest.</w:t>
      </w:r>
    </w:p>
    <w:p w14:paraId="4F5E19D9" w14:textId="77777777" w:rsidR="00FC17D8" w:rsidRDefault="00CF7A3D">
      <w:r>
        <w:t xml:space="preserve">To begin, click on the “Register button on the home page. You will be asked to provide some basic information: your real name, a user name, and an e-mail address. </w:t>
      </w:r>
    </w:p>
    <w:p w14:paraId="68127A7D" w14:textId="77777777" w:rsidR="00FC17D8" w:rsidRDefault="00CF7A3D">
      <w:r>
        <w:rPr>
          <w:noProof/>
        </w:rPr>
        <w:lastRenderedPageBreak/>
        <w:drawing>
          <wp:inline distT="0" distB="0" distL="0" distR="0" wp14:anchorId="6456A8E7" wp14:editId="6B9A8F7D">
            <wp:extent cx="5943599" cy="2402840"/>
            <wp:effectExtent l="0" t="0" r="0" b="0"/>
            <wp:docPr id="1079"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
                    <pic:cNvPicPr/>
                  </pic:nvPicPr>
                  <pic:blipFill rotWithShape="1">
                    <a:blip r:embed="rId41" cstate="print">
                      <a:extLst>
                        <a:ext uri="{28A0092B-C50C-407E-A947-70E740481C1C}">
                          <a14:useLocalDpi xmlns:a14="http://schemas.microsoft.com/office/drawing/2010/main" val="0"/>
                        </a:ext>
                      </a:extLst>
                    </a:blip>
                    <a:srcRect/>
                    <a:stretch>
                      <a:fillRect/>
                    </a:stretch>
                  </pic:blipFill>
                  <pic:spPr>
                    <a:xfrm>
                      <a:off x="0" y="0"/>
                      <a:ext cx="5943599" cy="2402840"/>
                    </a:xfrm>
                    <a:prstGeom prst="rect">
                      <a:avLst/>
                    </a:prstGeom>
                  </pic:spPr>
                </pic:pic>
              </a:graphicData>
            </a:graphic>
          </wp:inline>
        </w:drawing>
      </w:r>
    </w:p>
    <w:p w14:paraId="27F1F364" w14:textId="77777777" w:rsidR="00FC17D8" w:rsidRDefault="00CF7A3D">
      <w:r>
        <w:t>To find a course, you can click on the “Find Courses Now” button, and you will be taken to a list of all courses that are available.</w:t>
      </w:r>
    </w:p>
    <w:p w14:paraId="0812FEFA" w14:textId="77777777" w:rsidR="00FC17D8" w:rsidRDefault="00FC17D8"/>
    <w:p w14:paraId="5BCC6069" w14:textId="02F3E25B" w:rsidR="00FC17D8" w:rsidRDefault="00231A24">
      <w:r>
        <w:rPr>
          <w:noProof/>
        </w:rPr>
        <mc:AlternateContent>
          <mc:Choice Requires="wps">
            <w:drawing>
              <wp:anchor distT="0" distB="0" distL="0" distR="0" simplePos="0" relativeHeight="251665408" behindDoc="0" locked="0" layoutInCell="1" allowOverlap="1" wp14:anchorId="237FABFE" wp14:editId="18AB6950">
                <wp:simplePos x="0" y="0"/>
                <wp:positionH relativeFrom="column">
                  <wp:posOffset>6105525</wp:posOffset>
                </wp:positionH>
                <wp:positionV relativeFrom="paragraph">
                  <wp:posOffset>1523365</wp:posOffset>
                </wp:positionV>
                <wp:extent cx="352425" cy="161925"/>
                <wp:effectExtent l="85725" t="139065" r="38100" b="32385"/>
                <wp:wrapNone/>
                <wp:docPr id="2" name="108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352425" cy="161925"/>
                        </a:xfrm>
                        <a:prstGeom prst="straightConnector1">
                          <a:avLst/>
                        </a:prstGeom>
                        <a:noFill/>
                        <a:ln w="63500">
                          <a:solidFill>
                            <a:srgbClr val="44546A"/>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shape w14:anchorId="48C47B4F" id="1080" o:spid="_x0000_s1026" type="#_x0000_t32" style="position:absolute;margin-left:480.75pt;margin-top:119.95pt;width:27.75pt;height:12.75pt;flip:x y;z-index:251665408;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" strokecolor="#44546a" strokeweight="5pt">
                <v:stroke endarrow="block" joinstyle="miter"/>
              </v:shape>
            </w:pict>
          </mc:Fallback>
        </mc:AlternateContent>
      </w:r>
      <w:r w:rsidR="00CF7A3D">
        <w:rPr>
          <w:noProof/>
        </w:rPr>
        <w:drawing>
          <wp:inline distT="0" distB="0" distL="0" distR="0" wp14:anchorId="73F5F33B" wp14:editId="3D8114F8">
            <wp:extent cx="5943600" cy="2499359"/>
            <wp:effectExtent l="0" t="0" r="0" b="0"/>
            <wp:docPr id="1081"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
                    <pic:cNvPicPr/>
                  </pic:nvPicPr>
                  <pic:blipFill rotWithShape="1">
                    <a:blip r:embed="rId42" cstate="print">
                      <a:extLst>
                        <a:ext uri="{28A0092B-C50C-407E-A947-70E740481C1C}">
                          <a14:useLocalDpi xmlns:a14="http://schemas.microsoft.com/office/drawing/2010/main" val="0"/>
                        </a:ext>
                      </a:extLst>
                    </a:blip>
                    <a:srcRect/>
                    <a:stretch>
                      <a:fillRect/>
                    </a:stretch>
                  </pic:blipFill>
                  <pic:spPr>
                    <a:xfrm>
                      <a:off x="0" y="0"/>
                      <a:ext cx="5943600" cy="2499359"/>
                    </a:xfrm>
                    <a:prstGeom prst="rect">
                      <a:avLst/>
                    </a:prstGeom>
                  </pic:spPr>
                </pic:pic>
              </a:graphicData>
            </a:graphic>
          </wp:inline>
        </w:drawing>
      </w:r>
    </w:p>
    <w:p w14:paraId="4A9B80B3" w14:textId="77777777" w:rsidR="00FC17D8" w:rsidRDefault="00CF7A3D">
      <w:r>
        <w:t xml:space="preserve">You may want to refine your search with the search tools on the right-hand side of the screen. </w:t>
      </w:r>
    </w:p>
    <w:p w14:paraId="4AA523BA" w14:textId="669FC24F" w:rsidR="00FC17D8" w:rsidRDefault="00231A24">
      <w:r>
        <w:rPr>
          <w:noProof/>
        </w:rPr>
        <w:lastRenderedPageBreak/>
        <mc:AlternateContent>
          <mc:Choice Requires="wps">
            <w:drawing>
              <wp:anchor distT="0" distB="0" distL="0" distR="0" simplePos="0" relativeHeight="251666432" behindDoc="0" locked="0" layoutInCell="1" allowOverlap="1" wp14:anchorId="1C0E55B9" wp14:editId="2587D269">
                <wp:simplePos x="0" y="0"/>
                <wp:positionH relativeFrom="column">
                  <wp:posOffset>3171825</wp:posOffset>
                </wp:positionH>
                <wp:positionV relativeFrom="paragraph">
                  <wp:posOffset>2105025</wp:posOffset>
                </wp:positionV>
                <wp:extent cx="352425" cy="161925"/>
                <wp:effectExtent l="85725" t="133350" r="38100" b="38100"/>
                <wp:wrapNone/>
                <wp:docPr id="1" name="108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352425" cy="161925"/>
                        </a:xfrm>
                        <a:prstGeom prst="straightConnector1">
                          <a:avLst/>
                        </a:prstGeom>
                        <a:noFill/>
                        <a:ln w="63500">
                          <a:solidFill>
                            <a:srgbClr val="44546A"/>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shape w14:anchorId="3FEBB66A" id="1082" o:spid="_x0000_s1026" type="#_x0000_t32" style="position:absolute;margin-left:249.75pt;margin-top:165.75pt;width:27.75pt;height:12.75pt;flip:x y;z-index:251666432;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" strokecolor="#44546a" strokeweight="5pt">
                <v:stroke endarrow="block" joinstyle="miter"/>
              </v:shape>
            </w:pict>
          </mc:Fallback>
        </mc:AlternateContent>
      </w:r>
      <w:r w:rsidR="00CF7A3D">
        <w:rPr>
          <w:noProof/>
        </w:rPr>
        <w:drawing>
          <wp:inline distT="0" distB="0" distL="0" distR="0" wp14:anchorId="6CFB55B3" wp14:editId="0113966A">
            <wp:extent cx="3286125" cy="2495550"/>
            <wp:effectExtent l="0" t="0" r="9525" b="0"/>
            <wp:docPr id="1083"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
                    <pic:cNvPicPr/>
                  </pic:nvPicPr>
                  <pic:blipFill rotWithShape="1">
                    <a:blip r:embed="rId43" cstate="print">
                      <a:extLst>
                        <a:ext uri="{28A0092B-C50C-407E-A947-70E740481C1C}">
                          <a14:useLocalDpi xmlns:a14="http://schemas.microsoft.com/office/drawing/2010/main" val="0"/>
                        </a:ext>
                      </a:extLst>
                    </a:blip>
                    <a:srcRect/>
                    <a:stretch>
                      <a:fillRect/>
                    </a:stretch>
                  </pic:blipFill>
                  <pic:spPr>
                    <a:xfrm>
                      <a:off x="0" y="0"/>
                      <a:ext cx="3286125" cy="2495550"/>
                    </a:xfrm>
                    <a:prstGeom prst="rect">
                      <a:avLst/>
                    </a:prstGeom>
                  </pic:spPr>
                </pic:pic>
              </a:graphicData>
            </a:graphic>
          </wp:inline>
        </w:drawing>
      </w:r>
    </w:p>
    <w:p w14:paraId="3C586219" w14:textId="77777777" w:rsidR="00FC17D8" w:rsidRDefault="00CF7A3D">
      <w:r>
        <w:t>Once you have selected a course, you will be provided with some basic information about the course. Take note of the starting date for the course, as well as the length of the course and the approximate time commitment.  To enroll, click on the “Enroll in…” button.</w:t>
      </w:r>
    </w:p>
    <w:p w14:paraId="25B83685" w14:textId="77777777" w:rsidR="00FC17D8" w:rsidRDefault="00FC17D8"/>
    <w:p w14:paraId="27105333" w14:textId="77777777" w:rsidR="00FC17D8" w:rsidRDefault="00FC17D8"/>
    <w:p w14:paraId="38549EEC" w14:textId="77777777" w:rsidR="00FC17D8" w:rsidRDefault="00CF7A3D">
      <w:r>
        <w:rPr>
          <w:noProof/>
        </w:rPr>
        <w:drawing>
          <wp:inline distT="0" distB="0" distL="0" distR="0" wp14:anchorId="677E00A6" wp14:editId="67EBDD95">
            <wp:extent cx="5943600" cy="1638935"/>
            <wp:effectExtent l="0" t="0" r="0" b="0"/>
            <wp:docPr id="1084"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
                    <pic:cNvPicPr/>
                  </pic:nvPicPr>
                  <pic:blipFill rotWithShape="1">
                    <a:blip r:embed="rId44" cstate="print">
                      <a:extLst>
                        <a:ext uri="{28A0092B-C50C-407E-A947-70E740481C1C}">
                          <a14:useLocalDpi xmlns:a14="http://schemas.microsoft.com/office/drawing/2010/main" val="0"/>
                        </a:ext>
                      </a:extLst>
                    </a:blip>
                    <a:srcRect/>
                    <a:stretch>
                      <a:fillRect/>
                    </a:stretch>
                  </pic:blipFill>
                  <pic:spPr>
                    <a:xfrm>
                      <a:off x="0" y="0"/>
                      <a:ext cx="5943600" cy="1638935"/>
                    </a:xfrm>
                    <a:prstGeom prst="rect">
                      <a:avLst/>
                    </a:prstGeom>
                  </pic:spPr>
                </pic:pic>
              </a:graphicData>
            </a:graphic>
          </wp:inline>
        </w:drawing>
      </w:r>
    </w:p>
    <w:p w14:paraId="2161A3F2" w14:textId="77777777" w:rsidR="00FC17D8" w:rsidRDefault="00CF7A3D">
      <w:r>
        <w:t xml:space="preserve">Finally, you will see the home page for the course in which you have enrolled. Once the course has begun, you will be able to access the course materials provided by the course designers. </w:t>
      </w:r>
    </w:p>
    <w:p w14:paraId="39DB3715" w14:textId="77777777" w:rsidR="00FC17D8" w:rsidRDefault="00FC17D8"/>
    <w:p w14:paraId="29DCF500" w14:textId="78E5D9F3" w:rsidR="00AF0A47" w:rsidRDefault="00AF0A47">
      <w:r>
        <w:br w:type="page"/>
      </w:r>
    </w:p>
    <w:p w14:paraId="52EECC4C" w14:textId="77777777" w:rsidR="00AF0A47" w:rsidRDefault="00AF0A47" w:rsidP="00AF0A47">
      <w:pPr>
        <w:pStyle w:val="Heading1"/>
      </w:pPr>
      <w:bookmarkStart w:id="10" w:name="_Toc345676909"/>
      <w:r>
        <w:lastRenderedPageBreak/>
        <w:t>Finding Lectures Online</w:t>
      </w:r>
      <w:bookmarkEnd w:id="10"/>
    </w:p>
    <w:p w14:paraId="09601E64" w14:textId="77777777" w:rsidR="0078764C" w:rsidRDefault="0078764C" w:rsidP="0078764C"/>
    <w:p w14:paraId="65BF3B00" w14:textId="77777777" w:rsidR="00DB261A" w:rsidRDefault="00DB261A" w:rsidP="0078764C">
      <w:pPr>
        <w:rPr>
          <w:sz w:val="28"/>
          <w:szCs w:val="28"/>
        </w:rPr>
      </w:pPr>
    </w:p>
    <w:p w14:paraId="27E9F3D8" w14:textId="6CCDA9B7" w:rsidR="00F24920" w:rsidRDefault="00F24920" w:rsidP="0078764C">
      <w:pPr>
        <w:rPr>
          <w:sz w:val="28"/>
          <w:szCs w:val="28"/>
        </w:rPr>
      </w:pPr>
      <w:r>
        <w:rPr>
          <w:sz w:val="28"/>
          <w:szCs w:val="28"/>
        </w:rPr>
        <w:t>Similarly to MOOCs, observing online courses can give you more ideas for teaching and materials, help improve your English vocabulary in your field, and give you knowledge about where to direct your students when they could benefit from more exposure to your field or English in your field.</w:t>
      </w:r>
    </w:p>
    <w:p w14:paraId="553C7F02" w14:textId="77777777" w:rsidR="00F24920" w:rsidRDefault="00F24920" w:rsidP="0078764C">
      <w:pPr>
        <w:rPr>
          <w:sz w:val="28"/>
          <w:szCs w:val="28"/>
        </w:rPr>
      </w:pPr>
    </w:p>
    <w:p w14:paraId="7447574C" w14:textId="6FECF8D1" w:rsidR="00DB261A" w:rsidRPr="00DB261A" w:rsidRDefault="00DB261A" w:rsidP="0078764C">
      <w:pPr>
        <w:rPr>
          <w:sz w:val="28"/>
          <w:szCs w:val="28"/>
        </w:rPr>
      </w:pPr>
      <w:r>
        <w:rPr>
          <w:sz w:val="28"/>
          <w:szCs w:val="28"/>
        </w:rPr>
        <w:t>Links to specific courses:</w:t>
      </w:r>
    </w:p>
    <w:p w14:paraId="2E205DDF" w14:textId="77777777" w:rsidR="00AF0A47" w:rsidRDefault="00AF0A47" w:rsidP="00AF0A47"/>
    <w:p w14:paraId="2ABDFAD2" w14:textId="77777777" w:rsidR="00AF0A47" w:rsidRDefault="00DB011F" w:rsidP="00AF0A47">
      <w:pPr>
        <w:pStyle w:val="ListParagraph"/>
        <w:numPr>
          <w:ilvl w:val="0"/>
          <w:numId w:val="11"/>
        </w:numPr>
        <w:rPr>
          <w:rFonts w:asciiTheme="minorHAnsi" w:hAnsiTheme="minorHAnsi"/>
        </w:rPr>
      </w:pPr>
      <w:hyperlink r:id="rId45" w:history="1">
        <w:r w:rsidR="00AF0A47">
          <w:rPr>
            <w:rStyle w:val="Hyperlink"/>
            <w:rFonts w:asciiTheme="minorHAnsi" w:hAnsiTheme="minorHAnsi"/>
          </w:rPr>
          <w:t>http://ocw.mit.edu/courses/chemistry/5-111-principles-of-chemical-science-fall-2008/video-lectures/lecture-17/</w:t>
        </w:r>
      </w:hyperlink>
      <w:r w:rsidR="00AF0A47">
        <w:rPr>
          <w:rFonts w:asciiTheme="minorHAnsi" w:hAnsiTheme="minorHAnsi"/>
        </w:rPr>
        <w:t xml:space="preserve"> Chemistry, MIT</w:t>
      </w:r>
    </w:p>
    <w:p w14:paraId="554C16B7" w14:textId="77777777" w:rsidR="00AF0A47" w:rsidRDefault="00DB011F" w:rsidP="00AF0A47">
      <w:pPr>
        <w:pStyle w:val="ListParagraph"/>
        <w:numPr>
          <w:ilvl w:val="0"/>
          <w:numId w:val="11"/>
        </w:numPr>
        <w:rPr>
          <w:rFonts w:asciiTheme="minorHAnsi" w:hAnsiTheme="minorHAnsi"/>
        </w:rPr>
      </w:pPr>
      <w:hyperlink r:id="rId46" w:history="1">
        <w:r w:rsidR="00AF0A47">
          <w:rPr>
            <w:rStyle w:val="Hyperlink"/>
            <w:rFonts w:asciiTheme="minorHAnsi" w:hAnsiTheme="minorHAnsi"/>
          </w:rPr>
          <w:t>https://www.youtube.com/watch?v=NNnIGh9g6fA</w:t>
        </w:r>
      </w:hyperlink>
      <w:r w:rsidR="00AF0A47">
        <w:rPr>
          <w:rFonts w:asciiTheme="minorHAnsi" w:hAnsiTheme="minorHAnsi"/>
        </w:rPr>
        <w:t xml:space="preserve"> Human behavioral biology, Stanford</w:t>
      </w:r>
    </w:p>
    <w:p w14:paraId="63104ECF" w14:textId="77777777" w:rsidR="00AF0A47" w:rsidRDefault="00DB011F" w:rsidP="00AF0A47">
      <w:pPr>
        <w:pStyle w:val="ListParagraph"/>
        <w:numPr>
          <w:ilvl w:val="0"/>
          <w:numId w:val="11"/>
        </w:numPr>
        <w:rPr>
          <w:rFonts w:asciiTheme="minorHAnsi" w:hAnsiTheme="minorHAnsi"/>
        </w:rPr>
      </w:pPr>
      <w:hyperlink r:id="rId47" w:history="1">
        <w:r w:rsidR="00AF0A47">
          <w:rPr>
            <w:rStyle w:val="Hyperlink"/>
            <w:rFonts w:asciiTheme="minorHAnsi" w:hAnsiTheme="minorHAnsi"/>
          </w:rPr>
          <w:t>https://www.youtube.com/watch?v=B2wyclHrvzo&amp;list=PL0D9C70597FD6410D</w:t>
        </w:r>
      </w:hyperlink>
      <w:r w:rsidR="00AF0A47">
        <w:rPr>
          <w:rFonts w:asciiTheme="minorHAnsi" w:hAnsiTheme="minorHAnsi"/>
        </w:rPr>
        <w:t xml:space="preserve"> History, Columbia University</w:t>
      </w:r>
    </w:p>
    <w:p w14:paraId="03AC3D5C" w14:textId="77777777" w:rsidR="00AF0A47" w:rsidRDefault="00DB011F" w:rsidP="00AF0A47">
      <w:pPr>
        <w:pStyle w:val="ListParagraph"/>
        <w:numPr>
          <w:ilvl w:val="0"/>
          <w:numId w:val="11"/>
        </w:numPr>
        <w:rPr>
          <w:rFonts w:asciiTheme="minorHAnsi" w:hAnsiTheme="minorHAnsi"/>
        </w:rPr>
      </w:pPr>
      <w:hyperlink r:id="rId48" w:history="1">
        <w:r w:rsidR="00AF0A47">
          <w:rPr>
            <w:rStyle w:val="Hyperlink"/>
            <w:rFonts w:asciiTheme="minorHAnsi" w:hAnsiTheme="minorHAnsi"/>
          </w:rPr>
          <w:t>https://www.youtube.com/watch?v=vQBRdrFkrsw&amp;list=UU4EY_qnSeAP1xGsh61eOoJA</w:t>
        </w:r>
      </w:hyperlink>
      <w:r w:rsidR="00AF0A47">
        <w:rPr>
          <w:rFonts w:asciiTheme="minorHAnsi" w:hAnsiTheme="minorHAnsi"/>
        </w:rPr>
        <w:t xml:space="preserve"> Poetry, Yale University</w:t>
      </w:r>
    </w:p>
    <w:p w14:paraId="01BAA3F4" w14:textId="77777777" w:rsidR="00AF0A47" w:rsidRDefault="00DB011F" w:rsidP="00AF0A47">
      <w:pPr>
        <w:pStyle w:val="ListParagraph"/>
        <w:numPr>
          <w:ilvl w:val="0"/>
          <w:numId w:val="11"/>
        </w:numPr>
        <w:rPr>
          <w:rFonts w:asciiTheme="minorHAnsi" w:hAnsiTheme="minorHAnsi"/>
        </w:rPr>
      </w:pPr>
      <w:hyperlink r:id="rId49" w:history="1">
        <w:r w:rsidR="00AF0A47">
          <w:rPr>
            <w:rStyle w:val="Hyperlink"/>
            <w:rFonts w:asciiTheme="minorHAnsi" w:hAnsiTheme="minorHAnsi"/>
          </w:rPr>
          <w:t>https://www.youtube.com/playlist?list=PL8DA9DAD111EAAD28</w:t>
        </w:r>
      </w:hyperlink>
      <w:r w:rsidR="00AF0A47">
        <w:rPr>
          <w:rFonts w:asciiTheme="minorHAnsi" w:hAnsiTheme="minorHAnsi"/>
        </w:rPr>
        <w:t xml:space="preserve"> Climate change and the law, UC Berkeley</w:t>
      </w:r>
    </w:p>
    <w:p w14:paraId="70307D96" w14:textId="77777777" w:rsidR="00AF0A47" w:rsidRDefault="00DB011F" w:rsidP="00AF0A47">
      <w:pPr>
        <w:pStyle w:val="ListParagraph"/>
        <w:numPr>
          <w:ilvl w:val="0"/>
          <w:numId w:val="11"/>
        </w:numPr>
        <w:rPr>
          <w:rFonts w:asciiTheme="minorHAnsi" w:hAnsiTheme="minorHAnsi"/>
        </w:rPr>
      </w:pPr>
      <w:hyperlink r:id="rId50" w:history="1">
        <w:r w:rsidR="00AF0A47">
          <w:rPr>
            <w:rStyle w:val="Hyperlink"/>
            <w:rFonts w:asciiTheme="minorHAnsi" w:hAnsiTheme="minorHAnsi"/>
          </w:rPr>
          <w:t>http://freevideolectures.com/Course/2582/Introduction-to-Ethics</w:t>
        </w:r>
      </w:hyperlink>
      <w:r w:rsidR="00AF0A47">
        <w:rPr>
          <w:rFonts w:asciiTheme="minorHAnsi" w:hAnsiTheme="minorHAnsi"/>
        </w:rPr>
        <w:t xml:space="preserve"> Introduction to ethics, University of Houston</w:t>
      </w:r>
    </w:p>
    <w:p w14:paraId="0F4EDB4F" w14:textId="77777777" w:rsidR="00AF0A47" w:rsidRDefault="00AF0A47" w:rsidP="00AF0A47"/>
    <w:p w14:paraId="71124DA7" w14:textId="58C0EF47" w:rsidR="00DB261A" w:rsidRPr="00DB261A" w:rsidRDefault="00DB261A" w:rsidP="00AF0A47">
      <w:pPr>
        <w:rPr>
          <w:sz w:val="28"/>
          <w:szCs w:val="28"/>
        </w:rPr>
      </w:pPr>
      <w:r w:rsidRPr="00DB261A">
        <w:rPr>
          <w:sz w:val="28"/>
          <w:szCs w:val="28"/>
        </w:rPr>
        <w:t>Links to repositories of many more classes to choose from:</w:t>
      </w:r>
    </w:p>
    <w:p w14:paraId="6639F6E0" w14:textId="77777777" w:rsidR="00DB261A" w:rsidRDefault="00DB261A" w:rsidP="00AF0A47"/>
    <w:p w14:paraId="5F401AD2" w14:textId="77777777" w:rsidR="00AF0A47" w:rsidRDefault="00DB011F" w:rsidP="00AF0A47">
      <w:pPr>
        <w:pStyle w:val="ListParagraph"/>
        <w:numPr>
          <w:ilvl w:val="0"/>
          <w:numId w:val="11"/>
        </w:numPr>
        <w:rPr>
          <w:rFonts w:asciiTheme="minorHAnsi" w:hAnsiTheme="minorHAnsi"/>
        </w:rPr>
      </w:pPr>
      <w:hyperlink r:id="rId51" w:history="1">
        <w:r w:rsidR="00AF0A47">
          <w:rPr>
            <w:rStyle w:val="Hyperlink"/>
            <w:rFonts w:asciiTheme="minorHAnsi" w:hAnsiTheme="minorHAnsi"/>
          </w:rPr>
          <w:t>http://ocw.mit.edu/courses/</w:t>
        </w:r>
      </w:hyperlink>
      <w:r w:rsidR="00AF0A47">
        <w:rPr>
          <w:rFonts w:asciiTheme="minorHAnsi" w:hAnsiTheme="minorHAnsi"/>
        </w:rPr>
        <w:t xml:space="preserve"> Lots more here</w:t>
      </w:r>
    </w:p>
    <w:p w14:paraId="3951E22D" w14:textId="77777777" w:rsidR="00AF0A47" w:rsidRDefault="00AF0A47" w:rsidP="00AF0A47"/>
    <w:p w14:paraId="24E727CE" w14:textId="27D62489" w:rsidR="00FC17D8" w:rsidRPr="00766310" w:rsidRDefault="00DB011F" w:rsidP="00AF0A47">
      <w:pPr>
        <w:pStyle w:val="ListParagraph"/>
        <w:numPr>
          <w:ilvl w:val="0"/>
          <w:numId w:val="11"/>
        </w:numPr>
        <w:rPr>
          <w:rFonts w:asciiTheme="minorHAnsi" w:hAnsiTheme="minorHAnsi"/>
        </w:rPr>
      </w:pPr>
      <w:hyperlink r:id="rId52" w:history="1">
        <w:r w:rsidR="00AF0A47">
          <w:rPr>
            <w:rStyle w:val="Hyperlink"/>
            <w:rFonts w:asciiTheme="minorHAnsi" w:hAnsiTheme="minorHAnsi"/>
          </w:rPr>
          <w:t>http://videolectures.net/Top/#</w:t>
        </w:r>
      </w:hyperlink>
      <w:r w:rsidR="00AF0A47">
        <w:rPr>
          <w:rFonts w:asciiTheme="minorHAnsi" w:hAnsiTheme="minorHAnsi"/>
        </w:rPr>
        <w:t xml:space="preserve"> Various sources</w:t>
      </w:r>
    </w:p>
    <w:sectPr w:rsidR="00FC17D8" w:rsidRPr="00766310">
      <w:headerReference w:type="default" r:id="rId53"/>
      <w:footerReference w:type="default" r:id="rId5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5FA8B63" w14:textId="77777777" w:rsidR="0050457A" w:rsidRDefault="0050457A">
      <w:pPr>
        <w:spacing w:after="0" w:line="240" w:lineRule="auto"/>
      </w:pPr>
      <w:r>
        <w:separator/>
      </w:r>
    </w:p>
  </w:endnote>
  <w:endnote w:type="continuationSeparator" w:id="0">
    <w:p w14:paraId="7897168F" w14:textId="77777777" w:rsidR="0050457A" w:rsidRDefault="0050457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Symbol">
    <w:panose1 w:val="00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Cambria">
    <w:panose1 w:val="02040503050406030204"/>
    <w:charset w:val="00"/>
    <w:family w:val="auto"/>
    <w:pitch w:val="variable"/>
    <w:sig w:usb0="E00002FF" w:usb1="400004FF" w:usb2="00000000" w:usb3="00000000" w:csb0="0000019F" w:csb1="00000000"/>
  </w:font>
  <w:font w:name="ＭＳ ゴシック">
    <w:charset w:val="4E"/>
    <w:family w:val="auto"/>
    <w:pitch w:val="variable"/>
    <w:sig w:usb0="E00002FF" w:usb1="6AC7FDFB" w:usb2="00000012" w:usb3="00000000" w:csb0="0002009F" w:csb1="00000000"/>
  </w:font>
  <w:font w:name="Garamond">
    <w:panose1 w:val="02020404030301010803"/>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ＭＳ 明朝">
    <w:charset w:val="4E"/>
    <w:family w:val="auto"/>
    <w:pitch w:val="variable"/>
    <w:sig w:usb0="E00002FF" w:usb1="6AC7FDFB" w:usb2="00000012" w:usb3="00000000" w:csb0="000200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BB754AF" w14:textId="252C970F" w:rsidR="00AF0A47" w:rsidRDefault="00AF0A47">
    <w:pPr>
      <w:pStyle w:val="Footer"/>
      <w:jc w:val="center"/>
    </w:pPr>
    <w:r>
      <w:fldChar w:fldCharType="begin"/>
    </w:r>
    <w:r>
      <w:instrText xml:space="preserve"> PAGE   \* MERGEFORMAT </w:instrText>
    </w:r>
    <w:r>
      <w:fldChar w:fldCharType="separate"/>
    </w:r>
    <w:r w:rsidR="00DB011F">
      <w:rPr>
        <w:noProof/>
      </w:rPr>
      <w:t>29</w:t>
    </w:r>
    <w:r>
      <w:rPr>
        <w:noProof/>
      </w:rPr>
      <w:fldChar w:fldCharType="end"/>
    </w:r>
  </w:p>
  <w:p w14:paraId="13386BA8" w14:textId="77777777" w:rsidR="00AF0A47" w:rsidRDefault="00AF0A47">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DA80E5D" w14:textId="77777777" w:rsidR="0050457A" w:rsidRDefault="0050457A">
      <w:pPr>
        <w:spacing w:after="0" w:line="240" w:lineRule="auto"/>
      </w:pPr>
      <w:r>
        <w:separator/>
      </w:r>
    </w:p>
  </w:footnote>
  <w:footnote w:type="continuationSeparator" w:id="0">
    <w:p w14:paraId="2727BB07" w14:textId="77777777" w:rsidR="0050457A" w:rsidRDefault="0050457A">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F72CCDC" w14:textId="29F5AD9C" w:rsidR="00405291" w:rsidRDefault="00405291">
    <w:pPr>
      <w:pStyle w:val="Header"/>
    </w:pPr>
    <w:r>
      <w:tab/>
    </w:r>
    <w:r w:rsidR="00DB011F">
      <w:t>CATT Hybrid: Class Observations</w:t>
    </w:r>
  </w:p>
  <w:p w14:paraId="5A128259" w14:textId="77777777" w:rsidR="00231A24" w:rsidRDefault="00231A24">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hybridMultilevel"/>
    <w:tmpl w:val="1D6E74EA"/>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nsid w:val="00000002"/>
    <w:multiLevelType w:val="hybridMultilevel"/>
    <w:tmpl w:val="6EF07006"/>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nsid w:val="00000003"/>
    <w:multiLevelType w:val="hybridMultilevel"/>
    <w:tmpl w:val="212277F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0000004"/>
    <w:multiLevelType w:val="hybridMultilevel"/>
    <w:tmpl w:val="737CFF30"/>
    <w:lvl w:ilvl="0" w:tplc="F804717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nsid w:val="00000005"/>
    <w:multiLevelType w:val="hybridMultilevel"/>
    <w:tmpl w:val="091A7B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0000006"/>
    <w:multiLevelType w:val="hybridMultilevel"/>
    <w:tmpl w:val="3FE476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0000007"/>
    <w:multiLevelType w:val="hybridMultilevel"/>
    <w:tmpl w:val="329618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0000008"/>
    <w:multiLevelType w:val="hybridMultilevel"/>
    <w:tmpl w:val="E26858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0000009"/>
    <w:multiLevelType w:val="hybridMultilevel"/>
    <w:tmpl w:val="9DD812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0000000A"/>
    <w:multiLevelType w:val="hybridMultilevel"/>
    <w:tmpl w:val="FF88BA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AB51843"/>
    <w:multiLevelType w:val="hybridMultilevel"/>
    <w:tmpl w:val="F4A89A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42FA2D3F"/>
    <w:multiLevelType w:val="hybridMultilevel"/>
    <w:tmpl w:val="EA08C0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4A3E6D5D"/>
    <w:multiLevelType w:val="hybridMultilevel"/>
    <w:tmpl w:val="AC9A3E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75726F48"/>
    <w:multiLevelType w:val="hybridMultilevel"/>
    <w:tmpl w:val="A85097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
  </w:num>
  <w:num w:numId="2">
    <w:abstractNumId w:val="13"/>
  </w:num>
  <w:num w:numId="3">
    <w:abstractNumId w:val="0"/>
  </w:num>
  <w:num w:numId="4">
    <w:abstractNumId w:val="1"/>
  </w:num>
  <w:num w:numId="5">
    <w:abstractNumId w:val="2"/>
  </w:num>
  <w:num w:numId="6">
    <w:abstractNumId w:val="3"/>
  </w:num>
  <w:num w:numId="7">
    <w:abstractNumId w:val="4"/>
  </w:num>
  <w:num w:numId="8">
    <w:abstractNumId w:val="5"/>
  </w:num>
  <w:num w:numId="9">
    <w:abstractNumId w:val="7"/>
  </w:num>
  <w:num w:numId="10">
    <w:abstractNumId w:val="8"/>
  </w:num>
  <w:num w:numId="11">
    <w:abstractNumId w:val="9"/>
  </w:num>
  <w:num w:numId="12">
    <w:abstractNumId w:val="12"/>
  </w:num>
  <w:num w:numId="13">
    <w:abstractNumId w:val="11"/>
  </w:num>
  <w:num w:numId="14">
    <w:abstractNumId w:val="10"/>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Jenny">
    <w15:presenceInfo w15:providerId="None" w15:userId="Jenny"/>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C17D8"/>
    <w:rsid w:val="00044F19"/>
    <w:rsid w:val="00050014"/>
    <w:rsid w:val="0010721A"/>
    <w:rsid w:val="00107FEC"/>
    <w:rsid w:val="001B2591"/>
    <w:rsid w:val="00231A24"/>
    <w:rsid w:val="0023219C"/>
    <w:rsid w:val="002B72B6"/>
    <w:rsid w:val="003771A2"/>
    <w:rsid w:val="00405291"/>
    <w:rsid w:val="00486622"/>
    <w:rsid w:val="0050457A"/>
    <w:rsid w:val="00637BEB"/>
    <w:rsid w:val="00662314"/>
    <w:rsid w:val="006E28EB"/>
    <w:rsid w:val="007151C6"/>
    <w:rsid w:val="0076020D"/>
    <w:rsid w:val="00766310"/>
    <w:rsid w:val="0078764C"/>
    <w:rsid w:val="00790912"/>
    <w:rsid w:val="007A66E5"/>
    <w:rsid w:val="00853573"/>
    <w:rsid w:val="00880394"/>
    <w:rsid w:val="00886449"/>
    <w:rsid w:val="00891856"/>
    <w:rsid w:val="00A14796"/>
    <w:rsid w:val="00AD335D"/>
    <w:rsid w:val="00AF0A47"/>
    <w:rsid w:val="00B330CF"/>
    <w:rsid w:val="00B519F7"/>
    <w:rsid w:val="00CC45BE"/>
    <w:rsid w:val="00CF7A3D"/>
    <w:rsid w:val="00D71362"/>
    <w:rsid w:val="00DB011F"/>
    <w:rsid w:val="00DB261A"/>
    <w:rsid w:val="00E44A06"/>
    <w:rsid w:val="00E7383B"/>
    <w:rsid w:val="00F24920"/>
    <w:rsid w:val="00F46E5D"/>
    <w:rsid w:val="00FC17D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09CB22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240" w:after="0"/>
      <w:outlineLvl w:val="0"/>
    </w:pPr>
    <w:rPr>
      <w:rFonts w:asciiTheme="majorHAnsi" w:eastAsiaTheme="majorEastAsia" w:hAnsiTheme="majorHAnsi" w:cstheme="majorBidi"/>
      <w:color w:val="2E74B5"/>
      <w:sz w:val="32"/>
      <w:szCs w:val="32"/>
    </w:rPr>
  </w:style>
  <w:style w:type="paragraph" w:styleId="Heading2">
    <w:name w:val="heading 2"/>
    <w:basedOn w:val="Normal"/>
    <w:next w:val="Normal"/>
    <w:link w:val="Heading2Char"/>
    <w:uiPriority w:val="9"/>
    <w:unhideWhenUsed/>
    <w:qFormat/>
    <w:rsid w:val="007A66E5"/>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Pr>
      <w:rFonts w:asciiTheme="majorHAnsi" w:eastAsiaTheme="majorEastAsia" w:hAnsiTheme="majorHAnsi" w:cstheme="majorBidi"/>
      <w:color w:val="2E74B5"/>
      <w:sz w:val="32"/>
      <w:szCs w:val="32"/>
    </w:rPr>
  </w:style>
  <w:style w:type="paragraph" w:styleId="ListParagraph">
    <w:name w:val="List Paragraph"/>
    <w:basedOn w:val="Normal"/>
    <w:uiPriority w:val="34"/>
    <w:qFormat/>
    <w:pPr>
      <w:spacing w:after="200" w:line="276" w:lineRule="auto"/>
      <w:ind w:left="720"/>
      <w:contextualSpacing/>
    </w:pPr>
    <w:rPr>
      <w:rFonts w:ascii="Garamond" w:hAnsi="Garamond"/>
      <w:sz w:val="24"/>
      <w:szCs w:val="24"/>
    </w:rPr>
  </w:style>
  <w:style w:type="character" w:styleId="Hyperlink">
    <w:name w:val="Hyperlink"/>
    <w:basedOn w:val="DefaultParagraphFont"/>
    <w:uiPriority w:val="99"/>
    <w:rPr>
      <w:color w:val="0563C1"/>
      <w:u w:val="single"/>
    </w:rPr>
  </w:style>
  <w:style w:type="paragraph" w:styleId="Caption">
    <w:name w:val="caption"/>
    <w:basedOn w:val="Normal"/>
    <w:next w:val="Normal"/>
    <w:uiPriority w:val="35"/>
    <w:qFormat/>
    <w:pPr>
      <w:spacing w:after="200" w:line="240" w:lineRule="auto"/>
    </w:pPr>
    <w:rPr>
      <w:i/>
      <w:iCs/>
      <w:color w:val="44546A"/>
      <w:sz w:val="18"/>
      <w:szCs w:val="18"/>
    </w:rPr>
  </w:style>
  <w:style w:type="paragraph" w:styleId="Header">
    <w:name w:val="header"/>
    <w:basedOn w:val="Normal"/>
    <w:link w:val="HeaderChar"/>
    <w:uiPriority w:val="99"/>
    <w:pPr>
      <w:tabs>
        <w:tab w:val="center" w:pos="4680"/>
        <w:tab w:val="right" w:pos="9360"/>
      </w:tabs>
      <w:spacing w:after="0"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pPr>
      <w:tabs>
        <w:tab w:val="center" w:pos="4680"/>
        <w:tab w:val="right" w:pos="9360"/>
      </w:tabs>
      <w:spacing w:after="0" w:line="240" w:lineRule="auto"/>
    </w:pPr>
  </w:style>
  <w:style w:type="character" w:customStyle="1" w:styleId="FooterChar">
    <w:name w:val="Footer Char"/>
    <w:basedOn w:val="DefaultParagraphFont"/>
    <w:link w:val="Footer"/>
    <w:uiPriority w:val="99"/>
  </w:style>
  <w:style w:type="paragraph" w:styleId="TOCHeading">
    <w:name w:val="TOC Heading"/>
    <w:basedOn w:val="Heading1"/>
    <w:next w:val="Normal"/>
    <w:uiPriority w:val="39"/>
    <w:qFormat/>
    <w:pPr>
      <w:outlineLvl w:val="9"/>
    </w:pPr>
  </w:style>
  <w:style w:type="paragraph" w:styleId="TOC1">
    <w:name w:val="toc 1"/>
    <w:basedOn w:val="Normal"/>
    <w:next w:val="Normal"/>
    <w:uiPriority w:val="39"/>
    <w:pPr>
      <w:spacing w:after="100"/>
    </w:pPr>
  </w:style>
  <w:style w:type="paragraph" w:styleId="BalloonText">
    <w:name w:val="Balloon Text"/>
    <w:basedOn w:val="Normal"/>
    <w:link w:val="BalloonTextChar"/>
    <w:uiPriority w:val="99"/>
    <w:semiHidden/>
    <w:unhideWhenUsed/>
    <w:rsid w:val="00A14796"/>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A14796"/>
    <w:rPr>
      <w:rFonts w:ascii="Lucida Grande" w:hAnsi="Lucida Grande" w:cs="Lucida Grande"/>
      <w:sz w:val="18"/>
      <w:szCs w:val="18"/>
    </w:rPr>
  </w:style>
  <w:style w:type="character" w:customStyle="1" w:styleId="Heading2Char">
    <w:name w:val="Heading 2 Char"/>
    <w:basedOn w:val="DefaultParagraphFont"/>
    <w:link w:val="Heading2"/>
    <w:uiPriority w:val="9"/>
    <w:rsid w:val="007A66E5"/>
    <w:rPr>
      <w:rFonts w:asciiTheme="majorHAnsi" w:eastAsiaTheme="majorEastAsia" w:hAnsiTheme="majorHAnsi" w:cstheme="majorBidi"/>
      <w:b/>
      <w:bCs/>
      <w:color w:val="4F81BD" w:themeColor="accent1"/>
      <w:sz w:val="26"/>
      <w:szCs w:val="26"/>
    </w:rPr>
  </w:style>
  <w:style w:type="paragraph" w:styleId="TOC2">
    <w:name w:val="toc 2"/>
    <w:basedOn w:val="Normal"/>
    <w:next w:val="Normal"/>
    <w:autoRedefine/>
    <w:uiPriority w:val="39"/>
    <w:unhideWhenUsed/>
    <w:rsid w:val="00CF7A3D"/>
    <w:pPr>
      <w:spacing w:after="100"/>
      <w:ind w:left="220"/>
    </w:pPr>
  </w:style>
  <w:style w:type="character" w:styleId="FollowedHyperlink">
    <w:name w:val="FollowedHyperlink"/>
    <w:basedOn w:val="DefaultParagraphFont"/>
    <w:uiPriority w:val="99"/>
    <w:semiHidden/>
    <w:unhideWhenUsed/>
    <w:rsid w:val="00AD335D"/>
    <w:rPr>
      <w:color w:val="800080" w:themeColor="followedHyperlink"/>
      <w:u w:val="single"/>
    </w:rPr>
  </w:style>
  <w:style w:type="character" w:styleId="CommentReference">
    <w:name w:val="annotation reference"/>
    <w:basedOn w:val="DefaultParagraphFont"/>
    <w:uiPriority w:val="99"/>
    <w:semiHidden/>
    <w:unhideWhenUsed/>
    <w:rsid w:val="00D71362"/>
    <w:rPr>
      <w:sz w:val="16"/>
      <w:szCs w:val="16"/>
    </w:rPr>
  </w:style>
  <w:style w:type="paragraph" w:styleId="CommentText">
    <w:name w:val="annotation text"/>
    <w:basedOn w:val="Normal"/>
    <w:link w:val="CommentTextChar"/>
    <w:uiPriority w:val="99"/>
    <w:semiHidden/>
    <w:unhideWhenUsed/>
    <w:rsid w:val="00D71362"/>
    <w:pPr>
      <w:spacing w:line="240" w:lineRule="auto"/>
    </w:pPr>
    <w:rPr>
      <w:sz w:val="20"/>
      <w:szCs w:val="20"/>
    </w:rPr>
  </w:style>
  <w:style w:type="character" w:customStyle="1" w:styleId="CommentTextChar">
    <w:name w:val="Comment Text Char"/>
    <w:basedOn w:val="DefaultParagraphFont"/>
    <w:link w:val="CommentText"/>
    <w:uiPriority w:val="99"/>
    <w:semiHidden/>
    <w:rsid w:val="00D71362"/>
    <w:rPr>
      <w:sz w:val="20"/>
      <w:szCs w:val="20"/>
    </w:rPr>
  </w:style>
  <w:style w:type="paragraph" w:styleId="CommentSubject">
    <w:name w:val="annotation subject"/>
    <w:basedOn w:val="CommentText"/>
    <w:next w:val="CommentText"/>
    <w:link w:val="CommentSubjectChar"/>
    <w:uiPriority w:val="99"/>
    <w:semiHidden/>
    <w:unhideWhenUsed/>
    <w:rsid w:val="00D71362"/>
    <w:rPr>
      <w:b/>
      <w:bCs/>
    </w:rPr>
  </w:style>
  <w:style w:type="character" w:customStyle="1" w:styleId="CommentSubjectChar">
    <w:name w:val="Comment Subject Char"/>
    <w:basedOn w:val="CommentTextChar"/>
    <w:link w:val="CommentSubject"/>
    <w:uiPriority w:val="99"/>
    <w:semiHidden/>
    <w:rsid w:val="00D71362"/>
    <w:rPr>
      <w:b/>
      <w:bCs/>
      <w:sz w:val="20"/>
      <w:szCs w:val="20"/>
    </w:rPr>
  </w:style>
  <w:style w:type="paragraph" w:styleId="TOC3">
    <w:name w:val="toc 3"/>
    <w:basedOn w:val="Normal"/>
    <w:next w:val="Normal"/>
    <w:autoRedefine/>
    <w:uiPriority w:val="39"/>
    <w:unhideWhenUsed/>
    <w:rsid w:val="00DB011F"/>
    <w:pPr>
      <w:ind w:left="440"/>
    </w:pPr>
  </w:style>
  <w:style w:type="paragraph" w:styleId="TOC4">
    <w:name w:val="toc 4"/>
    <w:basedOn w:val="Normal"/>
    <w:next w:val="Normal"/>
    <w:autoRedefine/>
    <w:uiPriority w:val="39"/>
    <w:unhideWhenUsed/>
    <w:rsid w:val="00DB011F"/>
    <w:pPr>
      <w:ind w:left="660"/>
    </w:pPr>
  </w:style>
  <w:style w:type="paragraph" w:styleId="TOC5">
    <w:name w:val="toc 5"/>
    <w:basedOn w:val="Normal"/>
    <w:next w:val="Normal"/>
    <w:autoRedefine/>
    <w:uiPriority w:val="39"/>
    <w:unhideWhenUsed/>
    <w:rsid w:val="00DB011F"/>
    <w:pPr>
      <w:ind w:left="880"/>
    </w:pPr>
  </w:style>
  <w:style w:type="paragraph" w:styleId="TOC6">
    <w:name w:val="toc 6"/>
    <w:basedOn w:val="Normal"/>
    <w:next w:val="Normal"/>
    <w:autoRedefine/>
    <w:uiPriority w:val="39"/>
    <w:unhideWhenUsed/>
    <w:rsid w:val="00DB011F"/>
    <w:pPr>
      <w:ind w:left="1100"/>
    </w:pPr>
  </w:style>
  <w:style w:type="paragraph" w:styleId="TOC7">
    <w:name w:val="toc 7"/>
    <w:basedOn w:val="Normal"/>
    <w:next w:val="Normal"/>
    <w:autoRedefine/>
    <w:uiPriority w:val="39"/>
    <w:unhideWhenUsed/>
    <w:rsid w:val="00DB011F"/>
    <w:pPr>
      <w:ind w:left="1320"/>
    </w:pPr>
  </w:style>
  <w:style w:type="paragraph" w:styleId="TOC8">
    <w:name w:val="toc 8"/>
    <w:basedOn w:val="Normal"/>
    <w:next w:val="Normal"/>
    <w:autoRedefine/>
    <w:uiPriority w:val="39"/>
    <w:unhideWhenUsed/>
    <w:rsid w:val="00DB011F"/>
    <w:pPr>
      <w:ind w:left="1540"/>
    </w:pPr>
  </w:style>
  <w:style w:type="paragraph" w:styleId="TOC9">
    <w:name w:val="toc 9"/>
    <w:basedOn w:val="Normal"/>
    <w:next w:val="Normal"/>
    <w:autoRedefine/>
    <w:uiPriority w:val="39"/>
    <w:unhideWhenUsed/>
    <w:rsid w:val="00DB011F"/>
    <w:pPr>
      <w:ind w:left="1760"/>
    </w:p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240" w:after="0"/>
      <w:outlineLvl w:val="0"/>
    </w:pPr>
    <w:rPr>
      <w:rFonts w:asciiTheme="majorHAnsi" w:eastAsiaTheme="majorEastAsia" w:hAnsiTheme="majorHAnsi" w:cstheme="majorBidi"/>
      <w:color w:val="2E74B5"/>
      <w:sz w:val="32"/>
      <w:szCs w:val="32"/>
    </w:rPr>
  </w:style>
  <w:style w:type="paragraph" w:styleId="Heading2">
    <w:name w:val="heading 2"/>
    <w:basedOn w:val="Normal"/>
    <w:next w:val="Normal"/>
    <w:link w:val="Heading2Char"/>
    <w:uiPriority w:val="9"/>
    <w:unhideWhenUsed/>
    <w:qFormat/>
    <w:rsid w:val="007A66E5"/>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Pr>
      <w:rFonts w:asciiTheme="majorHAnsi" w:eastAsiaTheme="majorEastAsia" w:hAnsiTheme="majorHAnsi" w:cstheme="majorBidi"/>
      <w:color w:val="2E74B5"/>
      <w:sz w:val="32"/>
      <w:szCs w:val="32"/>
    </w:rPr>
  </w:style>
  <w:style w:type="paragraph" w:styleId="ListParagraph">
    <w:name w:val="List Paragraph"/>
    <w:basedOn w:val="Normal"/>
    <w:uiPriority w:val="34"/>
    <w:qFormat/>
    <w:pPr>
      <w:spacing w:after="200" w:line="276" w:lineRule="auto"/>
      <w:ind w:left="720"/>
      <w:contextualSpacing/>
    </w:pPr>
    <w:rPr>
      <w:rFonts w:ascii="Garamond" w:hAnsi="Garamond"/>
      <w:sz w:val="24"/>
      <w:szCs w:val="24"/>
    </w:rPr>
  </w:style>
  <w:style w:type="character" w:styleId="Hyperlink">
    <w:name w:val="Hyperlink"/>
    <w:basedOn w:val="DefaultParagraphFont"/>
    <w:uiPriority w:val="99"/>
    <w:rPr>
      <w:color w:val="0563C1"/>
      <w:u w:val="single"/>
    </w:rPr>
  </w:style>
  <w:style w:type="paragraph" w:styleId="Caption">
    <w:name w:val="caption"/>
    <w:basedOn w:val="Normal"/>
    <w:next w:val="Normal"/>
    <w:uiPriority w:val="35"/>
    <w:qFormat/>
    <w:pPr>
      <w:spacing w:after="200" w:line="240" w:lineRule="auto"/>
    </w:pPr>
    <w:rPr>
      <w:i/>
      <w:iCs/>
      <w:color w:val="44546A"/>
      <w:sz w:val="18"/>
      <w:szCs w:val="18"/>
    </w:rPr>
  </w:style>
  <w:style w:type="paragraph" w:styleId="Header">
    <w:name w:val="header"/>
    <w:basedOn w:val="Normal"/>
    <w:link w:val="HeaderChar"/>
    <w:uiPriority w:val="99"/>
    <w:pPr>
      <w:tabs>
        <w:tab w:val="center" w:pos="4680"/>
        <w:tab w:val="right" w:pos="9360"/>
      </w:tabs>
      <w:spacing w:after="0"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pPr>
      <w:tabs>
        <w:tab w:val="center" w:pos="4680"/>
        <w:tab w:val="right" w:pos="9360"/>
      </w:tabs>
      <w:spacing w:after="0" w:line="240" w:lineRule="auto"/>
    </w:pPr>
  </w:style>
  <w:style w:type="character" w:customStyle="1" w:styleId="FooterChar">
    <w:name w:val="Footer Char"/>
    <w:basedOn w:val="DefaultParagraphFont"/>
    <w:link w:val="Footer"/>
    <w:uiPriority w:val="99"/>
  </w:style>
  <w:style w:type="paragraph" w:styleId="TOCHeading">
    <w:name w:val="TOC Heading"/>
    <w:basedOn w:val="Heading1"/>
    <w:next w:val="Normal"/>
    <w:uiPriority w:val="39"/>
    <w:qFormat/>
    <w:pPr>
      <w:outlineLvl w:val="9"/>
    </w:pPr>
  </w:style>
  <w:style w:type="paragraph" w:styleId="TOC1">
    <w:name w:val="toc 1"/>
    <w:basedOn w:val="Normal"/>
    <w:next w:val="Normal"/>
    <w:uiPriority w:val="39"/>
    <w:pPr>
      <w:spacing w:after="100"/>
    </w:pPr>
  </w:style>
  <w:style w:type="paragraph" w:styleId="BalloonText">
    <w:name w:val="Balloon Text"/>
    <w:basedOn w:val="Normal"/>
    <w:link w:val="BalloonTextChar"/>
    <w:uiPriority w:val="99"/>
    <w:semiHidden/>
    <w:unhideWhenUsed/>
    <w:rsid w:val="00A14796"/>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A14796"/>
    <w:rPr>
      <w:rFonts w:ascii="Lucida Grande" w:hAnsi="Lucida Grande" w:cs="Lucida Grande"/>
      <w:sz w:val="18"/>
      <w:szCs w:val="18"/>
    </w:rPr>
  </w:style>
  <w:style w:type="character" w:customStyle="1" w:styleId="Heading2Char">
    <w:name w:val="Heading 2 Char"/>
    <w:basedOn w:val="DefaultParagraphFont"/>
    <w:link w:val="Heading2"/>
    <w:uiPriority w:val="9"/>
    <w:rsid w:val="007A66E5"/>
    <w:rPr>
      <w:rFonts w:asciiTheme="majorHAnsi" w:eastAsiaTheme="majorEastAsia" w:hAnsiTheme="majorHAnsi" w:cstheme="majorBidi"/>
      <w:b/>
      <w:bCs/>
      <w:color w:val="4F81BD" w:themeColor="accent1"/>
      <w:sz w:val="26"/>
      <w:szCs w:val="26"/>
    </w:rPr>
  </w:style>
  <w:style w:type="paragraph" w:styleId="TOC2">
    <w:name w:val="toc 2"/>
    <w:basedOn w:val="Normal"/>
    <w:next w:val="Normal"/>
    <w:autoRedefine/>
    <w:uiPriority w:val="39"/>
    <w:unhideWhenUsed/>
    <w:rsid w:val="00CF7A3D"/>
    <w:pPr>
      <w:spacing w:after="100"/>
      <w:ind w:left="220"/>
    </w:pPr>
  </w:style>
  <w:style w:type="character" w:styleId="FollowedHyperlink">
    <w:name w:val="FollowedHyperlink"/>
    <w:basedOn w:val="DefaultParagraphFont"/>
    <w:uiPriority w:val="99"/>
    <w:semiHidden/>
    <w:unhideWhenUsed/>
    <w:rsid w:val="00AD335D"/>
    <w:rPr>
      <w:color w:val="800080" w:themeColor="followedHyperlink"/>
      <w:u w:val="single"/>
    </w:rPr>
  </w:style>
  <w:style w:type="character" w:styleId="CommentReference">
    <w:name w:val="annotation reference"/>
    <w:basedOn w:val="DefaultParagraphFont"/>
    <w:uiPriority w:val="99"/>
    <w:semiHidden/>
    <w:unhideWhenUsed/>
    <w:rsid w:val="00D71362"/>
    <w:rPr>
      <w:sz w:val="16"/>
      <w:szCs w:val="16"/>
    </w:rPr>
  </w:style>
  <w:style w:type="paragraph" w:styleId="CommentText">
    <w:name w:val="annotation text"/>
    <w:basedOn w:val="Normal"/>
    <w:link w:val="CommentTextChar"/>
    <w:uiPriority w:val="99"/>
    <w:semiHidden/>
    <w:unhideWhenUsed/>
    <w:rsid w:val="00D71362"/>
    <w:pPr>
      <w:spacing w:line="240" w:lineRule="auto"/>
    </w:pPr>
    <w:rPr>
      <w:sz w:val="20"/>
      <w:szCs w:val="20"/>
    </w:rPr>
  </w:style>
  <w:style w:type="character" w:customStyle="1" w:styleId="CommentTextChar">
    <w:name w:val="Comment Text Char"/>
    <w:basedOn w:val="DefaultParagraphFont"/>
    <w:link w:val="CommentText"/>
    <w:uiPriority w:val="99"/>
    <w:semiHidden/>
    <w:rsid w:val="00D71362"/>
    <w:rPr>
      <w:sz w:val="20"/>
      <w:szCs w:val="20"/>
    </w:rPr>
  </w:style>
  <w:style w:type="paragraph" w:styleId="CommentSubject">
    <w:name w:val="annotation subject"/>
    <w:basedOn w:val="CommentText"/>
    <w:next w:val="CommentText"/>
    <w:link w:val="CommentSubjectChar"/>
    <w:uiPriority w:val="99"/>
    <w:semiHidden/>
    <w:unhideWhenUsed/>
    <w:rsid w:val="00D71362"/>
    <w:rPr>
      <w:b/>
      <w:bCs/>
    </w:rPr>
  </w:style>
  <w:style w:type="character" w:customStyle="1" w:styleId="CommentSubjectChar">
    <w:name w:val="Comment Subject Char"/>
    <w:basedOn w:val="CommentTextChar"/>
    <w:link w:val="CommentSubject"/>
    <w:uiPriority w:val="99"/>
    <w:semiHidden/>
    <w:rsid w:val="00D71362"/>
    <w:rPr>
      <w:b/>
      <w:bCs/>
      <w:sz w:val="20"/>
      <w:szCs w:val="20"/>
    </w:rPr>
  </w:style>
  <w:style w:type="paragraph" w:styleId="TOC3">
    <w:name w:val="toc 3"/>
    <w:basedOn w:val="Normal"/>
    <w:next w:val="Normal"/>
    <w:autoRedefine/>
    <w:uiPriority w:val="39"/>
    <w:unhideWhenUsed/>
    <w:rsid w:val="00DB011F"/>
    <w:pPr>
      <w:ind w:left="440"/>
    </w:pPr>
  </w:style>
  <w:style w:type="paragraph" w:styleId="TOC4">
    <w:name w:val="toc 4"/>
    <w:basedOn w:val="Normal"/>
    <w:next w:val="Normal"/>
    <w:autoRedefine/>
    <w:uiPriority w:val="39"/>
    <w:unhideWhenUsed/>
    <w:rsid w:val="00DB011F"/>
    <w:pPr>
      <w:ind w:left="660"/>
    </w:pPr>
  </w:style>
  <w:style w:type="paragraph" w:styleId="TOC5">
    <w:name w:val="toc 5"/>
    <w:basedOn w:val="Normal"/>
    <w:next w:val="Normal"/>
    <w:autoRedefine/>
    <w:uiPriority w:val="39"/>
    <w:unhideWhenUsed/>
    <w:rsid w:val="00DB011F"/>
    <w:pPr>
      <w:ind w:left="880"/>
    </w:pPr>
  </w:style>
  <w:style w:type="paragraph" w:styleId="TOC6">
    <w:name w:val="toc 6"/>
    <w:basedOn w:val="Normal"/>
    <w:next w:val="Normal"/>
    <w:autoRedefine/>
    <w:uiPriority w:val="39"/>
    <w:unhideWhenUsed/>
    <w:rsid w:val="00DB011F"/>
    <w:pPr>
      <w:ind w:left="1100"/>
    </w:pPr>
  </w:style>
  <w:style w:type="paragraph" w:styleId="TOC7">
    <w:name w:val="toc 7"/>
    <w:basedOn w:val="Normal"/>
    <w:next w:val="Normal"/>
    <w:autoRedefine/>
    <w:uiPriority w:val="39"/>
    <w:unhideWhenUsed/>
    <w:rsid w:val="00DB011F"/>
    <w:pPr>
      <w:ind w:left="1320"/>
    </w:pPr>
  </w:style>
  <w:style w:type="paragraph" w:styleId="TOC8">
    <w:name w:val="toc 8"/>
    <w:basedOn w:val="Normal"/>
    <w:next w:val="Normal"/>
    <w:autoRedefine/>
    <w:uiPriority w:val="39"/>
    <w:unhideWhenUsed/>
    <w:rsid w:val="00DB011F"/>
    <w:pPr>
      <w:ind w:left="1540"/>
    </w:pPr>
  </w:style>
  <w:style w:type="paragraph" w:styleId="TOC9">
    <w:name w:val="toc 9"/>
    <w:basedOn w:val="Normal"/>
    <w:next w:val="Normal"/>
    <w:autoRedefine/>
    <w:uiPriority w:val="39"/>
    <w:unhideWhenUsed/>
    <w:rsid w:val="00DB011F"/>
    <w:pPr>
      <w:ind w:left="17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hyperlink" Target="https://www.khanacademy.org/" TargetMode="External"/><Relationship Id="rId17" Type="http://schemas.openxmlformats.org/officeDocument/2006/relationships/image" Target="media/image7.png"/><Relationship Id="rId18" Type="http://schemas.openxmlformats.org/officeDocument/2006/relationships/image" Target="media/image8.png"/><Relationship Id="rId19" Type="http://schemas.openxmlformats.org/officeDocument/2006/relationships/image" Target="media/image9.png"/><Relationship Id="rId50" Type="http://schemas.openxmlformats.org/officeDocument/2006/relationships/hyperlink" Target="http://freevideolectures.com/Course/2582/Introduction-to-Ethics" TargetMode="External"/><Relationship Id="rId51" Type="http://schemas.openxmlformats.org/officeDocument/2006/relationships/hyperlink" Target="http://ocw.mit.edu/courses/" TargetMode="External"/><Relationship Id="rId52" Type="http://schemas.openxmlformats.org/officeDocument/2006/relationships/hyperlink" Target="http://videolectures.net/Top/" TargetMode="External"/><Relationship Id="rId53" Type="http://schemas.openxmlformats.org/officeDocument/2006/relationships/header" Target="header1.xml"/><Relationship Id="rId54" Type="http://schemas.openxmlformats.org/officeDocument/2006/relationships/footer" Target="footer1.xml"/><Relationship Id="rId55" Type="http://schemas.openxmlformats.org/officeDocument/2006/relationships/fontTable" Target="fontTable.xml"/><Relationship Id="rId56" Type="http://schemas.openxmlformats.org/officeDocument/2006/relationships/theme" Target="theme/theme1.xml"/><Relationship Id="rId59" Type="http://schemas.microsoft.com/office/2011/relationships/people" Target="people.xml"/><Relationship Id="rId40" Type="http://schemas.openxmlformats.org/officeDocument/2006/relationships/image" Target="media/image27.png"/><Relationship Id="rId41" Type="http://schemas.openxmlformats.org/officeDocument/2006/relationships/image" Target="media/image28.png"/><Relationship Id="rId42" Type="http://schemas.openxmlformats.org/officeDocument/2006/relationships/image" Target="media/image29.png"/><Relationship Id="rId43" Type="http://schemas.openxmlformats.org/officeDocument/2006/relationships/image" Target="media/image30.png"/><Relationship Id="rId44" Type="http://schemas.openxmlformats.org/officeDocument/2006/relationships/image" Target="media/image31.png"/><Relationship Id="rId45" Type="http://schemas.openxmlformats.org/officeDocument/2006/relationships/hyperlink" Target="http://ocw.mit.edu/courses/chemistry/5-111-principles-of-chemical-science-fall-2008/video-lectures/lecture-17/" TargetMode="External"/><Relationship Id="rId46" Type="http://schemas.openxmlformats.org/officeDocument/2006/relationships/hyperlink" Target="https://www.youtube.com/watch?v=NNnIGh9g6fA" TargetMode="External"/><Relationship Id="rId47" Type="http://schemas.openxmlformats.org/officeDocument/2006/relationships/hyperlink" Target="https://www.youtube.com/watch?v=B2wyclHrvzo&amp;list=PL0D9C70597FD6410D" TargetMode="External"/><Relationship Id="rId48" Type="http://schemas.openxmlformats.org/officeDocument/2006/relationships/hyperlink" Target="https://www.youtube.com/watch?v=vQBRdrFkrsw&amp;list=UU4EY_qnSeAP1xGsh61eOoJA" TargetMode="External"/><Relationship Id="rId49" Type="http://schemas.openxmlformats.org/officeDocument/2006/relationships/hyperlink" Target="https://www.youtube.com/playlist?list=PL8DA9DAD111EAAD28"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hyperlink" Target="https://www.udacity.com/" TargetMode="External"/><Relationship Id="rId30" Type="http://schemas.openxmlformats.org/officeDocument/2006/relationships/image" Target="media/image19.png"/><Relationship Id="rId31" Type="http://schemas.openxmlformats.org/officeDocument/2006/relationships/image" Target="media/image20.png"/><Relationship Id="rId32" Type="http://schemas.openxmlformats.org/officeDocument/2006/relationships/hyperlink" Target="https://www.coursera.org/" TargetMode="External"/><Relationship Id="rId33" Type="http://schemas.openxmlformats.org/officeDocument/2006/relationships/image" Target="media/image21.png"/><Relationship Id="rId34" Type="http://schemas.openxmlformats.org/officeDocument/2006/relationships/image" Target="media/image22.png"/><Relationship Id="rId35" Type="http://schemas.openxmlformats.org/officeDocument/2006/relationships/image" Target="media/image23.png"/><Relationship Id="rId36" Type="http://schemas.openxmlformats.org/officeDocument/2006/relationships/image" Target="media/image24.png"/><Relationship Id="rId37" Type="http://schemas.openxmlformats.org/officeDocument/2006/relationships/image" Target="media/image25.png"/><Relationship Id="rId38" Type="http://schemas.openxmlformats.org/officeDocument/2006/relationships/image" Target="media/image26.png"/><Relationship Id="rId39" Type="http://schemas.openxmlformats.org/officeDocument/2006/relationships/hyperlink" Target="https://www.edx.org/" TargetMode="External"/><Relationship Id="rId20" Type="http://schemas.openxmlformats.org/officeDocument/2006/relationships/image" Target="media/image10.png"/><Relationship Id="rId21" Type="http://schemas.openxmlformats.org/officeDocument/2006/relationships/image" Target="media/image11.png"/><Relationship Id="rId22" Type="http://schemas.openxmlformats.org/officeDocument/2006/relationships/image" Target="media/image12.png"/><Relationship Id="rId23" Type="http://schemas.openxmlformats.org/officeDocument/2006/relationships/image" Target="media/image13.png"/><Relationship Id="rId24" Type="http://schemas.openxmlformats.org/officeDocument/2006/relationships/hyperlink" Target="https://www.futurelearn.com/" TargetMode="External"/><Relationship Id="rId25" Type="http://schemas.openxmlformats.org/officeDocument/2006/relationships/image" Target="media/image14.png"/><Relationship Id="rId26" Type="http://schemas.openxmlformats.org/officeDocument/2006/relationships/image" Target="media/image15.png"/><Relationship Id="rId27" Type="http://schemas.openxmlformats.org/officeDocument/2006/relationships/image" Target="media/image16.png"/><Relationship Id="rId28" Type="http://schemas.openxmlformats.org/officeDocument/2006/relationships/image" Target="media/image17.png"/><Relationship Id="rId29" Type="http://schemas.openxmlformats.org/officeDocument/2006/relationships/image" Target="media/image18.png"/><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5F69749-726D-E148-A559-D9A1849BDD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29</Pages>
  <Words>2099</Words>
  <Characters>11966</Characters>
  <Application>Microsoft Macintosh Word</Application>
  <DocSecurity>0</DocSecurity>
  <Lines>99</Lines>
  <Paragraphs>28</Paragraphs>
  <ScaleCrop>false</ScaleCrop>
  <HeadingPairs>
    <vt:vector size="2" baseType="variant">
      <vt:variant>
        <vt:lpstr>Title</vt:lpstr>
      </vt:variant>
      <vt:variant>
        <vt:i4>1</vt:i4>
      </vt:variant>
    </vt:vector>
  </HeadingPairs>
  <TitlesOfParts>
    <vt:vector size="1" baseType="lpstr">
      <vt:lpstr/>
    </vt:vector>
  </TitlesOfParts>
  <Company>University of Arizona</Company>
  <LinksUpToDate>false</LinksUpToDate>
  <CharactersWithSpaces>14037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jeh</dc:creator>
  <cp:lastModifiedBy>COH</cp:lastModifiedBy>
  <cp:revision>4</cp:revision>
  <cp:lastPrinted>2015-12-22T22:48:00Z</cp:lastPrinted>
  <dcterms:created xsi:type="dcterms:W3CDTF">2017-01-10T21:10:00Z</dcterms:created>
  <dcterms:modified xsi:type="dcterms:W3CDTF">2017-01-10T21:14:00Z</dcterms:modified>
</cp:coreProperties>
</file>